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MSc</w:t>
      </w:r>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urgel e Welkey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gamificação</w:t>
      </w:r>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Neste trabalho, a gamificação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gamificação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r w:rsidR="00856CA2">
        <w:rPr>
          <w:rFonts w:ascii="Arial" w:hAnsi="Arial" w:cs="Arial"/>
          <w:sz w:val="24"/>
          <w:szCs w:val="24"/>
        </w:rPr>
        <w:t>Gamificação</w:t>
      </w:r>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2F43DA" w:rsidRDefault="002F43DA"/>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77777777" w:rsidR="00E60744" w:rsidRPr="00526D2E" w:rsidRDefault="00E60744" w:rsidP="00E60744">
      <w:pPr>
        <w:spacing w:line="360" w:lineRule="auto"/>
        <w:jc w:val="both"/>
        <w:rPr>
          <w:rFonts w:ascii="Arial" w:hAnsi="Arial" w:cs="Arial"/>
          <w:color w:val="000000" w:themeColor="text1"/>
          <w:sz w:val="24"/>
          <w:szCs w:val="24"/>
          <w:lang w:val="en-US"/>
        </w:rPr>
      </w:pPr>
      <w:r>
        <w:rPr>
          <w:rFonts w:ascii="Arial" w:hAnsi="Arial" w:cs="Arial"/>
          <w:color w:val="000000" w:themeColor="text1"/>
          <w:sz w:val="24"/>
          <w:szCs w:val="24"/>
          <w:lang w:val="en-US"/>
        </w:rPr>
        <w:t>The</w:t>
      </w:r>
      <w:r w:rsidRPr="00512AB3">
        <w:rPr>
          <w:rFonts w:ascii="Arial" w:hAnsi="Arial" w:cs="Arial"/>
          <w:color w:val="000000" w:themeColor="text1"/>
          <w:sz w:val="24"/>
          <w:szCs w:val="24"/>
          <w:lang w:val="en-US"/>
        </w:rPr>
        <w:t xml:space="preserve"> growing concern to deliver </w:t>
      </w:r>
      <w:r>
        <w:rPr>
          <w:rFonts w:ascii="Arial" w:hAnsi="Arial" w:cs="Arial"/>
          <w:color w:val="000000" w:themeColor="text1"/>
          <w:sz w:val="24"/>
          <w:szCs w:val="24"/>
          <w:lang w:val="en-US"/>
        </w:rPr>
        <w:t>quality</w:t>
      </w:r>
      <w:r w:rsidRPr="00512AB3">
        <w:rPr>
          <w:rFonts w:ascii="Arial" w:hAnsi="Arial" w:cs="Arial"/>
          <w:color w:val="000000" w:themeColor="text1"/>
          <w:sz w:val="24"/>
          <w:szCs w:val="24"/>
          <w:lang w:val="en-US"/>
        </w:rPr>
        <w:t xml:space="preserve"> projects </w:t>
      </w:r>
      <w:r>
        <w:rPr>
          <w:rFonts w:ascii="Arial" w:hAnsi="Arial" w:cs="Arial"/>
          <w:color w:val="000000" w:themeColor="text1"/>
          <w:sz w:val="24"/>
          <w:szCs w:val="24"/>
          <w:lang w:val="en-US"/>
        </w:rPr>
        <w:t>on time</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and </w:t>
      </w:r>
      <w:r w:rsidRPr="00512AB3">
        <w:rPr>
          <w:rFonts w:ascii="Arial" w:hAnsi="Arial" w:cs="Arial"/>
          <w:color w:val="000000" w:themeColor="text1"/>
          <w:sz w:val="24"/>
          <w:szCs w:val="24"/>
          <w:lang w:val="en-US"/>
        </w:rPr>
        <w:t>within budget</w:t>
      </w:r>
      <w:r>
        <w:rPr>
          <w:rFonts w:ascii="Arial" w:hAnsi="Arial" w:cs="Arial"/>
          <w:color w:val="000000" w:themeColor="text1"/>
          <w:sz w:val="24"/>
          <w:szCs w:val="24"/>
          <w:lang w:val="en-US"/>
        </w:rPr>
        <w:t xml:space="preserve"> led to the improvement of management technics</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In </w:t>
      </w:r>
      <w:r w:rsidRPr="001871EE">
        <w:rPr>
          <w:rFonts w:ascii="Arial" w:hAnsi="Arial" w:cs="Arial"/>
          <w:color w:val="000000" w:themeColor="text1"/>
          <w:sz w:val="24"/>
          <w:szCs w:val="24"/>
          <w:lang w:val="en-US"/>
        </w:rPr>
        <w:t>this</w:t>
      </w:r>
      <w:r>
        <w:rPr>
          <w:rFonts w:ascii="Arial" w:hAnsi="Arial" w:cs="Arial"/>
          <w:color w:val="000000" w:themeColor="text1"/>
          <w:sz w:val="24"/>
          <w:szCs w:val="24"/>
          <w:lang w:val="en-US"/>
        </w:rPr>
        <w:t xml:space="preserve"> purpose</w:t>
      </w:r>
      <w:r w:rsidRPr="001871EE">
        <w:rPr>
          <w:rFonts w:ascii="Arial" w:hAnsi="Arial" w:cs="Arial"/>
          <w:color w:val="000000" w:themeColor="text1"/>
          <w:sz w:val="24"/>
          <w:szCs w:val="24"/>
          <w:lang w:val="en-US"/>
        </w:rPr>
        <w:t xml:space="preserve">, several methodologies and computerized tools were proposed to assist the project managers in their activities. Nevertheless, the rapid technological advance brings a new way of looking at everything that </w:t>
      </w:r>
      <w:r>
        <w:rPr>
          <w:rFonts w:ascii="Arial" w:hAnsi="Arial" w:cs="Arial"/>
          <w:color w:val="000000" w:themeColor="text1"/>
          <w:sz w:val="24"/>
          <w:szCs w:val="24"/>
          <w:lang w:val="en-US"/>
        </w:rPr>
        <w:t xml:space="preserve">has already been </w:t>
      </w:r>
      <w:r w:rsidRPr="001871EE">
        <w:rPr>
          <w:rFonts w:ascii="Arial" w:hAnsi="Arial" w:cs="Arial"/>
          <w:color w:val="000000" w:themeColor="text1"/>
          <w:sz w:val="24"/>
          <w:szCs w:val="24"/>
          <w:lang w:val="en-US"/>
        </w:rPr>
        <w:t xml:space="preserve">standardized, creating new challenges and obstacles to be overcome. In this sense, </w:t>
      </w:r>
      <w:r>
        <w:rPr>
          <w:rFonts w:ascii="Arial" w:hAnsi="Arial" w:cs="Arial"/>
          <w:color w:val="000000" w:themeColor="text1"/>
          <w:sz w:val="24"/>
          <w:szCs w:val="24"/>
          <w:lang w:val="en-US"/>
        </w:rPr>
        <w:t>a new concept that is gaining attention in universities and companies</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named </w:t>
      </w:r>
      <w:r w:rsidRPr="001871EE">
        <w:rPr>
          <w:rFonts w:ascii="Arial" w:hAnsi="Arial" w:cs="Arial"/>
          <w:color w:val="000000" w:themeColor="text1"/>
          <w:sz w:val="24"/>
          <w:szCs w:val="24"/>
          <w:lang w:val="en-US"/>
        </w:rPr>
        <w:t xml:space="preserve">gamification, </w:t>
      </w:r>
      <w:r>
        <w:rPr>
          <w:rFonts w:ascii="Arial" w:hAnsi="Arial" w:cs="Arial"/>
          <w:color w:val="000000" w:themeColor="text1"/>
          <w:sz w:val="24"/>
          <w:szCs w:val="24"/>
          <w:lang w:val="en-US"/>
        </w:rPr>
        <w:t xml:space="preserve">was proposed to apply </w:t>
      </w:r>
      <w:r w:rsidRPr="001871EE">
        <w:rPr>
          <w:rFonts w:ascii="Arial" w:hAnsi="Arial" w:cs="Arial"/>
          <w:color w:val="000000" w:themeColor="text1"/>
          <w:sz w:val="24"/>
          <w:szCs w:val="24"/>
          <w:lang w:val="en-US"/>
        </w:rPr>
        <w:t xml:space="preserve">resources, mechanisms, dynamics and </w:t>
      </w:r>
      <w:r>
        <w:rPr>
          <w:rFonts w:ascii="Arial" w:hAnsi="Arial" w:cs="Arial"/>
          <w:color w:val="000000" w:themeColor="text1"/>
          <w:sz w:val="24"/>
          <w:szCs w:val="24"/>
          <w:lang w:val="en-US"/>
        </w:rPr>
        <w:t xml:space="preserve">game </w:t>
      </w:r>
      <w:r w:rsidRPr="001871EE">
        <w:rPr>
          <w:rFonts w:ascii="Arial" w:hAnsi="Arial" w:cs="Arial"/>
          <w:color w:val="000000" w:themeColor="text1"/>
          <w:sz w:val="24"/>
          <w:szCs w:val="24"/>
          <w:lang w:val="en-US"/>
        </w:rPr>
        <w:t xml:space="preserve">techniques in the professional routine. </w:t>
      </w:r>
      <w:r>
        <w:rPr>
          <w:rFonts w:ascii="Arial" w:hAnsi="Arial" w:cs="Arial"/>
          <w:color w:val="000000" w:themeColor="text1"/>
          <w:sz w:val="24"/>
          <w:szCs w:val="24"/>
          <w:lang w:val="en-US"/>
        </w:rPr>
        <w:t>In this</w:t>
      </w:r>
      <w:r w:rsidRPr="001871EE">
        <w:rPr>
          <w:rFonts w:ascii="Arial" w:hAnsi="Arial" w:cs="Arial"/>
          <w:color w:val="000000" w:themeColor="text1"/>
          <w:sz w:val="24"/>
          <w:szCs w:val="24"/>
          <w:lang w:val="en-US"/>
        </w:rPr>
        <w:t xml:space="preserve"> work, gamification was </w:t>
      </w:r>
      <w:r>
        <w:rPr>
          <w:rFonts w:ascii="Arial" w:hAnsi="Arial" w:cs="Arial"/>
          <w:color w:val="000000" w:themeColor="text1"/>
          <w:sz w:val="24"/>
          <w:szCs w:val="24"/>
          <w:lang w:val="en-US"/>
        </w:rPr>
        <w:t>used</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in the</w:t>
      </w:r>
      <w:r w:rsidRPr="001871EE">
        <w:rPr>
          <w:rFonts w:ascii="Arial" w:hAnsi="Arial" w:cs="Arial"/>
          <w:color w:val="000000" w:themeColor="text1"/>
          <w:sz w:val="24"/>
          <w:szCs w:val="24"/>
          <w:lang w:val="en-US"/>
        </w:rPr>
        <w:t xml:space="preserve"> project management </w:t>
      </w:r>
      <w:r>
        <w:rPr>
          <w:rFonts w:ascii="Arial" w:hAnsi="Arial" w:cs="Arial"/>
          <w:color w:val="000000" w:themeColor="text1"/>
          <w:sz w:val="24"/>
          <w:szCs w:val="24"/>
          <w:lang w:val="en-US"/>
        </w:rPr>
        <w:t>area by means of the</w:t>
      </w:r>
      <w:r w:rsidRPr="001871EE">
        <w:rPr>
          <w:rFonts w:ascii="Arial" w:hAnsi="Arial" w:cs="Arial"/>
          <w:color w:val="000000" w:themeColor="text1"/>
          <w:sz w:val="24"/>
          <w:szCs w:val="24"/>
          <w:lang w:val="en-US"/>
        </w:rPr>
        <w:t xml:space="preserve"> implementation of an </w:t>
      </w:r>
      <w:r>
        <w:rPr>
          <w:rFonts w:ascii="Arial" w:hAnsi="Arial" w:cs="Arial"/>
          <w:color w:val="000000" w:themeColor="text1"/>
          <w:sz w:val="24"/>
          <w:szCs w:val="24"/>
          <w:lang w:val="en-US"/>
        </w:rPr>
        <w:t xml:space="preserve">web and mobile integrated supporting project management </w:t>
      </w:r>
      <w:r w:rsidRPr="001871EE">
        <w:rPr>
          <w:rFonts w:ascii="Arial" w:hAnsi="Arial" w:cs="Arial"/>
          <w:color w:val="000000" w:themeColor="text1"/>
          <w:sz w:val="24"/>
          <w:szCs w:val="24"/>
          <w:lang w:val="en-US"/>
        </w:rPr>
        <w:t>solution</w:t>
      </w:r>
      <w:r>
        <w:rPr>
          <w:rFonts w:ascii="Arial" w:hAnsi="Arial" w:cs="Arial"/>
          <w:color w:val="000000" w:themeColor="text1"/>
          <w:sz w:val="24"/>
          <w:szCs w:val="24"/>
          <w:lang w:val="en-US"/>
        </w:rPr>
        <w:t xml:space="preserve">, called </w:t>
      </w:r>
      <w:r w:rsidRPr="001871EE">
        <w:rPr>
          <w:rFonts w:ascii="Arial" w:hAnsi="Arial" w:cs="Arial"/>
          <w:i/>
          <w:color w:val="000000" w:themeColor="text1"/>
          <w:sz w:val="24"/>
          <w:szCs w:val="24"/>
          <w:lang w:val="en-US"/>
        </w:rPr>
        <w:t>Jornada do Gerente</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which intents </w:t>
      </w:r>
      <w:r w:rsidRPr="001871EE">
        <w:rPr>
          <w:rFonts w:ascii="Arial" w:hAnsi="Arial" w:cs="Arial"/>
          <w:color w:val="000000" w:themeColor="text1"/>
          <w:sz w:val="24"/>
          <w:szCs w:val="24"/>
          <w:lang w:val="en-US"/>
        </w:rPr>
        <w:t>to facilitate the project</w:t>
      </w:r>
      <w:r>
        <w:rPr>
          <w:rFonts w:ascii="Arial" w:hAnsi="Arial" w:cs="Arial"/>
          <w:color w:val="000000" w:themeColor="text1"/>
          <w:sz w:val="24"/>
          <w:szCs w:val="24"/>
          <w:lang w:val="en-US"/>
        </w:rPr>
        <w:t xml:space="preserve"> monitoring</w:t>
      </w:r>
      <w:r w:rsidRPr="001871EE">
        <w:rPr>
          <w:rFonts w:ascii="Arial" w:hAnsi="Arial" w:cs="Arial"/>
          <w:color w:val="000000" w:themeColor="text1"/>
          <w:sz w:val="24"/>
          <w:szCs w:val="24"/>
          <w:lang w:val="en-US"/>
        </w:rPr>
        <w:t xml:space="preserve"> by the manager. Among the benefits </w:t>
      </w:r>
      <w:r>
        <w:rPr>
          <w:rFonts w:ascii="Arial" w:hAnsi="Arial" w:cs="Arial"/>
          <w:color w:val="000000" w:themeColor="text1"/>
          <w:sz w:val="24"/>
          <w:szCs w:val="24"/>
          <w:lang w:val="en-US"/>
        </w:rPr>
        <w:t xml:space="preserve">achieved </w:t>
      </w:r>
      <w:r w:rsidRPr="001871EE">
        <w:rPr>
          <w:rFonts w:ascii="Arial" w:hAnsi="Arial" w:cs="Arial"/>
          <w:color w:val="000000" w:themeColor="text1"/>
          <w:sz w:val="24"/>
          <w:szCs w:val="24"/>
          <w:lang w:val="en-US"/>
        </w:rPr>
        <w:t xml:space="preserve">with the use of gamification in project management, </w:t>
      </w:r>
      <w:r>
        <w:rPr>
          <w:rFonts w:ascii="Arial" w:hAnsi="Arial" w:cs="Arial"/>
          <w:color w:val="000000" w:themeColor="text1"/>
          <w:sz w:val="24"/>
          <w:szCs w:val="24"/>
          <w:lang w:val="en-US"/>
        </w:rPr>
        <w:t xml:space="preserve">using the solution </w:t>
      </w:r>
      <w:r w:rsidRPr="001871EE">
        <w:rPr>
          <w:rFonts w:ascii="Arial" w:hAnsi="Arial" w:cs="Arial"/>
          <w:i/>
          <w:color w:val="000000" w:themeColor="text1"/>
          <w:sz w:val="24"/>
          <w:szCs w:val="24"/>
          <w:lang w:val="en-US"/>
        </w:rPr>
        <w:t>Jornada do Gerente</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we </w:t>
      </w:r>
      <w:r w:rsidRPr="001871EE">
        <w:rPr>
          <w:rFonts w:ascii="Arial" w:hAnsi="Arial" w:cs="Arial"/>
          <w:color w:val="000000" w:themeColor="text1"/>
          <w:sz w:val="24"/>
          <w:szCs w:val="24"/>
          <w:lang w:val="en-US"/>
        </w:rPr>
        <w:t xml:space="preserve">can highlight the engagement, the better definition of processes, </w:t>
      </w:r>
      <w:r>
        <w:rPr>
          <w:rFonts w:ascii="Arial" w:hAnsi="Arial" w:cs="Arial"/>
          <w:color w:val="000000" w:themeColor="text1"/>
          <w:sz w:val="24"/>
          <w:szCs w:val="24"/>
          <w:lang w:val="en-US"/>
        </w:rPr>
        <w:t xml:space="preserve">the </w:t>
      </w:r>
      <w:r w:rsidRPr="001871EE">
        <w:rPr>
          <w:rFonts w:ascii="Arial" w:hAnsi="Arial" w:cs="Arial"/>
          <w:color w:val="000000" w:themeColor="text1"/>
          <w:sz w:val="24"/>
          <w:szCs w:val="24"/>
          <w:lang w:val="en-US"/>
        </w:rPr>
        <w:t>alignment with the company</w:t>
      </w:r>
      <w:r>
        <w:rPr>
          <w:rFonts w:ascii="Arial" w:hAnsi="Arial" w:cs="Arial"/>
          <w:color w:val="000000" w:themeColor="text1"/>
          <w:sz w:val="24"/>
          <w:szCs w:val="24"/>
          <w:lang w:val="en-US"/>
        </w:rPr>
        <w:t>’s goal</w:t>
      </w:r>
      <w:r w:rsidRPr="001871EE">
        <w:rPr>
          <w:rFonts w:ascii="Arial" w:hAnsi="Arial" w:cs="Arial"/>
          <w:color w:val="000000" w:themeColor="text1"/>
          <w:sz w:val="24"/>
          <w:szCs w:val="24"/>
          <w:lang w:val="en-US"/>
        </w:rPr>
        <w:t xml:space="preserve">, the execution of the </w:t>
      </w:r>
      <w:r>
        <w:rPr>
          <w:rFonts w:ascii="Arial" w:hAnsi="Arial" w:cs="Arial"/>
          <w:color w:val="000000" w:themeColor="text1"/>
          <w:sz w:val="24"/>
          <w:szCs w:val="24"/>
          <w:lang w:val="en-US"/>
        </w:rPr>
        <w:t xml:space="preserve">management </w:t>
      </w:r>
      <w:r w:rsidRPr="001871EE">
        <w:rPr>
          <w:rFonts w:ascii="Arial" w:hAnsi="Arial" w:cs="Arial"/>
          <w:color w:val="000000" w:themeColor="text1"/>
          <w:sz w:val="24"/>
          <w:szCs w:val="24"/>
          <w:lang w:val="en-US"/>
        </w:rPr>
        <w:t xml:space="preserve">activity in a more fun </w:t>
      </w:r>
      <w:r>
        <w:rPr>
          <w:rFonts w:ascii="Arial" w:hAnsi="Arial" w:cs="Arial"/>
          <w:color w:val="000000" w:themeColor="text1"/>
          <w:sz w:val="24"/>
          <w:szCs w:val="24"/>
          <w:lang w:val="en-US"/>
        </w:rPr>
        <w:t xml:space="preserve">way </w:t>
      </w:r>
      <w:r w:rsidRPr="001871EE">
        <w:rPr>
          <w:rFonts w:ascii="Arial" w:hAnsi="Arial" w:cs="Arial"/>
          <w:color w:val="000000" w:themeColor="text1"/>
          <w:sz w:val="24"/>
          <w:szCs w:val="24"/>
          <w:lang w:val="en-US"/>
        </w:rPr>
        <w:t xml:space="preserve">and </w:t>
      </w:r>
      <w:r>
        <w:rPr>
          <w:rFonts w:ascii="Arial" w:hAnsi="Arial" w:cs="Arial"/>
          <w:color w:val="000000" w:themeColor="text1"/>
          <w:sz w:val="24"/>
          <w:szCs w:val="24"/>
          <w:lang w:val="en-US"/>
        </w:rPr>
        <w:t xml:space="preserve">the promotion of </w:t>
      </w:r>
      <w:r w:rsidRPr="001871EE">
        <w:rPr>
          <w:rFonts w:ascii="Arial" w:hAnsi="Arial" w:cs="Arial"/>
          <w:color w:val="000000" w:themeColor="text1"/>
          <w:sz w:val="24"/>
          <w:szCs w:val="24"/>
          <w:lang w:val="en-US"/>
        </w:rPr>
        <w:t xml:space="preserve">a pleasant and stimulating </w:t>
      </w:r>
      <w:r>
        <w:rPr>
          <w:rFonts w:ascii="Arial" w:hAnsi="Arial" w:cs="Arial"/>
          <w:color w:val="000000" w:themeColor="text1"/>
          <w:sz w:val="24"/>
          <w:szCs w:val="24"/>
          <w:lang w:val="en-US"/>
        </w:rPr>
        <w:t xml:space="preserve">work </w:t>
      </w:r>
      <w:r w:rsidRPr="001871EE">
        <w:rPr>
          <w:rFonts w:ascii="Arial" w:hAnsi="Arial" w:cs="Arial"/>
          <w:color w:val="000000" w:themeColor="text1"/>
          <w:sz w:val="24"/>
          <w:szCs w:val="24"/>
          <w:lang w:val="en-US"/>
        </w:rPr>
        <w:t>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r w:rsidRPr="00526D2E">
        <w:rPr>
          <w:rFonts w:ascii="Arial" w:hAnsi="Arial" w:cs="Arial"/>
          <w:b/>
          <w:sz w:val="24"/>
          <w:szCs w:val="24"/>
        </w:rPr>
        <w:t>Keywords:</w:t>
      </w:r>
      <w:r>
        <w:rPr>
          <w:rFonts w:ascii="Arial" w:hAnsi="Arial" w:cs="Arial"/>
          <w:sz w:val="24"/>
          <w:szCs w:val="24"/>
        </w:rPr>
        <w:t xml:space="preserve"> </w:t>
      </w:r>
      <w:r w:rsidR="00526D2E">
        <w:rPr>
          <w:rFonts w:ascii="Arial" w:hAnsi="Arial" w:cs="Arial"/>
          <w:sz w:val="24"/>
          <w:szCs w:val="24"/>
        </w:rPr>
        <w:t>Game. Gamification.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C567FA2"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"Figura" </w:instrText>
      </w:r>
      <w:r w:rsidRPr="00696DCE">
        <w:rPr>
          <w:rFonts w:ascii="Arial" w:hAnsi="Arial" w:cs="Arial"/>
          <w:sz w:val="24"/>
          <w:szCs w:val="24"/>
        </w:rPr>
        <w:fldChar w:fldCharType="separate"/>
      </w:r>
      <w:r w:rsidR="00696DCE" w:rsidRPr="00696DCE">
        <w:rPr>
          <w:rFonts w:ascii="Arial" w:hAnsi="Arial" w:cs="Arial"/>
          <w:b/>
          <w:noProof/>
          <w:sz w:val="24"/>
          <w:szCs w:val="24"/>
        </w:rPr>
        <w:t>Figura 1.</w:t>
      </w:r>
      <w:r w:rsidR="00696DCE" w:rsidRPr="00696DCE">
        <w:rPr>
          <w:rFonts w:ascii="Arial" w:hAnsi="Arial" w:cs="Arial"/>
          <w:noProof/>
          <w:sz w:val="24"/>
          <w:szCs w:val="24"/>
        </w:rPr>
        <w:t xml:space="preserve"> Variação do esforço com o tempo para o projeto</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_Toc499123492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18</w:t>
      </w:r>
      <w:r w:rsidR="00696DCE" w:rsidRPr="00696DCE">
        <w:rPr>
          <w:rFonts w:ascii="Arial" w:hAnsi="Arial" w:cs="Arial"/>
          <w:noProof/>
          <w:sz w:val="24"/>
          <w:szCs w:val="24"/>
        </w:rPr>
        <w:fldChar w:fldCharType="end"/>
      </w:r>
    </w:p>
    <w:p w14:paraId="6D6B17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2.</w:t>
      </w:r>
      <w:r w:rsidRPr="00696DCE">
        <w:rPr>
          <w:rFonts w:ascii="Arial" w:hAnsi="Arial" w:cs="Arial"/>
          <w:noProof/>
          <w:sz w:val="24"/>
          <w:szCs w:val="24"/>
        </w:rPr>
        <w:t xml:space="preserve"> Análise comparativa da incerteza do risco com a quantidade arriscada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19</w:t>
      </w:r>
      <w:r w:rsidRPr="00696DCE">
        <w:rPr>
          <w:rFonts w:ascii="Arial" w:hAnsi="Arial" w:cs="Arial"/>
          <w:noProof/>
          <w:sz w:val="24"/>
          <w:szCs w:val="24"/>
        </w:rPr>
        <w:fldChar w:fldCharType="end"/>
      </w:r>
    </w:p>
    <w:p w14:paraId="406DDB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3.</w:t>
      </w:r>
      <w:r w:rsidRPr="00696DCE">
        <w:rPr>
          <w:rFonts w:ascii="Arial" w:hAnsi="Arial" w:cs="Arial"/>
          <w:noProof/>
          <w:sz w:val="24"/>
          <w:szCs w:val="24"/>
        </w:rPr>
        <w:t xml:space="preserve"> As dez áreas de conhecimento do gerenciamento de projetos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21</w:t>
      </w:r>
      <w:r w:rsidRPr="00696DCE">
        <w:rPr>
          <w:rFonts w:ascii="Arial" w:hAnsi="Arial" w:cs="Arial"/>
          <w:noProof/>
          <w:sz w:val="24"/>
          <w:szCs w:val="24"/>
        </w:rPr>
        <w:fldChar w:fldCharType="end"/>
      </w:r>
    </w:p>
    <w:p w14:paraId="5186EA8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4.</w:t>
      </w:r>
      <w:r w:rsidRPr="00696DCE">
        <w:rPr>
          <w:rFonts w:ascii="Arial" w:hAnsi="Arial" w:cs="Arial"/>
          <w:noProof/>
          <w:sz w:val="24"/>
          <w:szCs w:val="24"/>
        </w:rPr>
        <w:t xml:space="preserve"> Tela de login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_Toc499123495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36</w:t>
      </w:r>
      <w:r w:rsidRPr="00696DCE">
        <w:rPr>
          <w:rFonts w:ascii="Arial" w:hAnsi="Arial" w:cs="Arial"/>
          <w:noProof/>
          <w:sz w:val="24"/>
          <w:szCs w:val="24"/>
        </w:rPr>
        <w:fldChar w:fldCharType="end"/>
      </w:r>
    </w:p>
    <w:p w14:paraId="3FE08E1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5.</w:t>
      </w:r>
      <w:r w:rsidRPr="00696DCE">
        <w:rPr>
          <w:rFonts w:ascii="Arial" w:hAnsi="Arial" w:cs="Arial"/>
          <w:noProof/>
          <w:sz w:val="24"/>
          <w:szCs w:val="24"/>
        </w:rPr>
        <w:t xml:space="preserve"> Tela projetos disponíveis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_Toc499123496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36</w:t>
      </w:r>
      <w:r w:rsidRPr="00696DCE">
        <w:rPr>
          <w:rFonts w:ascii="Arial" w:hAnsi="Arial" w:cs="Arial"/>
          <w:noProof/>
          <w:sz w:val="24"/>
          <w:szCs w:val="24"/>
        </w:rPr>
        <w:fldChar w:fldCharType="end"/>
      </w:r>
    </w:p>
    <w:p w14:paraId="24B80005"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6.</w:t>
      </w:r>
      <w:r w:rsidRPr="00696DCE">
        <w:rPr>
          <w:rFonts w:ascii="Arial" w:hAnsi="Arial" w:cs="Arial"/>
          <w:noProof/>
          <w:sz w:val="24"/>
          <w:szCs w:val="24"/>
        </w:rPr>
        <w:t xml:space="preserve"> Tela projeto selecionado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_Toc499123497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37</w:t>
      </w:r>
      <w:r w:rsidRPr="00696DCE">
        <w:rPr>
          <w:rFonts w:ascii="Arial" w:hAnsi="Arial" w:cs="Arial"/>
          <w:noProof/>
          <w:sz w:val="24"/>
          <w:szCs w:val="24"/>
        </w:rPr>
        <w:fldChar w:fldCharType="end"/>
      </w:r>
    </w:p>
    <w:p w14:paraId="41E5765D"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7.</w:t>
      </w:r>
      <w:r w:rsidRPr="00696DCE">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_Toc499123498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38</w:t>
      </w:r>
      <w:r w:rsidRPr="00696DCE">
        <w:rPr>
          <w:rFonts w:ascii="Arial" w:hAnsi="Arial" w:cs="Arial"/>
          <w:noProof/>
          <w:sz w:val="24"/>
          <w:szCs w:val="24"/>
        </w:rPr>
        <w:fldChar w:fldCharType="end"/>
      </w:r>
    </w:p>
    <w:p w14:paraId="1AFAB09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8.</w:t>
      </w:r>
      <w:r w:rsidRPr="00696DCE">
        <w:rPr>
          <w:rFonts w:ascii="Arial" w:hAnsi="Arial" w:cs="Arial"/>
          <w:noProof/>
          <w:sz w:val="24"/>
          <w:szCs w:val="24"/>
        </w:rPr>
        <w:t xml:space="preserve"> Tela de perfil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_Toc499123499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39</w:t>
      </w:r>
      <w:r w:rsidRPr="00696DCE">
        <w:rPr>
          <w:rFonts w:ascii="Arial" w:hAnsi="Arial" w:cs="Arial"/>
          <w:noProof/>
          <w:sz w:val="24"/>
          <w:szCs w:val="24"/>
        </w:rPr>
        <w:fldChar w:fldCharType="end"/>
      </w:r>
    </w:p>
    <w:p w14:paraId="1E56674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9.</w:t>
      </w:r>
      <w:r w:rsidRPr="00696DCE">
        <w:rPr>
          <w:rFonts w:ascii="Arial" w:hAnsi="Arial" w:cs="Arial"/>
          <w:noProof/>
          <w:sz w:val="24"/>
          <w:szCs w:val="24"/>
        </w:rPr>
        <w:t xml:space="preserve"> Tela escolha um avatar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_Toc499123500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39</w:t>
      </w:r>
      <w:r w:rsidRPr="00696DCE">
        <w:rPr>
          <w:rFonts w:ascii="Arial" w:hAnsi="Arial" w:cs="Arial"/>
          <w:noProof/>
          <w:sz w:val="24"/>
          <w:szCs w:val="24"/>
        </w:rPr>
        <w:fldChar w:fldCharType="end"/>
      </w:r>
    </w:p>
    <w:p w14:paraId="73C4EC60"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10.</w:t>
      </w:r>
      <w:r w:rsidRPr="00696DCE">
        <w:rPr>
          <w:rFonts w:ascii="Arial" w:hAnsi="Arial" w:cs="Arial"/>
          <w:noProof/>
          <w:sz w:val="24"/>
          <w:szCs w:val="24"/>
        </w:rPr>
        <w:t xml:space="preserve"> Tela missões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_Toc499123501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40</w:t>
      </w:r>
      <w:r w:rsidRPr="00696DCE">
        <w:rPr>
          <w:rFonts w:ascii="Arial" w:hAnsi="Arial" w:cs="Arial"/>
          <w:noProof/>
          <w:sz w:val="24"/>
          <w:szCs w:val="24"/>
        </w:rPr>
        <w:fldChar w:fldCharType="end"/>
      </w:r>
    </w:p>
    <w:p w14:paraId="64AD1A0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11.</w:t>
      </w:r>
      <w:r w:rsidRPr="00696DCE">
        <w:rPr>
          <w:rFonts w:ascii="Arial" w:hAnsi="Arial" w:cs="Arial"/>
          <w:noProof/>
          <w:sz w:val="24"/>
          <w:szCs w:val="24"/>
        </w:rPr>
        <w:t xml:space="preserve"> Tela meus projetos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41</w:t>
      </w:r>
      <w:r w:rsidRPr="00696DCE">
        <w:rPr>
          <w:rFonts w:ascii="Arial" w:hAnsi="Arial" w:cs="Arial"/>
          <w:noProof/>
          <w:sz w:val="24"/>
          <w:szCs w:val="24"/>
        </w:rPr>
        <w:fldChar w:fldCharType="end"/>
      </w:r>
    </w:p>
    <w:p w14:paraId="5FCD7C9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12.</w:t>
      </w:r>
      <w:r w:rsidRPr="00696DCE">
        <w:rPr>
          <w:rFonts w:ascii="Arial" w:hAnsi="Arial" w:cs="Arial"/>
          <w:noProof/>
          <w:sz w:val="24"/>
          <w:szCs w:val="24"/>
        </w:rPr>
        <w:t xml:space="preserve"> Tela enviar dúvida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41</w:t>
      </w:r>
      <w:r w:rsidRPr="00696DCE">
        <w:rPr>
          <w:rFonts w:ascii="Arial" w:hAnsi="Arial" w:cs="Arial"/>
          <w:noProof/>
          <w:sz w:val="24"/>
          <w:szCs w:val="24"/>
        </w:rPr>
        <w:fldChar w:fldCharType="end"/>
      </w:r>
    </w:p>
    <w:p w14:paraId="693200E6"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13.</w:t>
      </w:r>
      <w:r w:rsidRPr="00696DCE">
        <w:rPr>
          <w:rFonts w:ascii="Arial" w:hAnsi="Arial" w:cs="Arial"/>
          <w:noProof/>
          <w:sz w:val="24"/>
          <w:szCs w:val="24"/>
        </w:rPr>
        <w:t xml:space="preserve"> Tela classificação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42</w:t>
      </w:r>
      <w:r w:rsidRPr="00696DCE">
        <w:rPr>
          <w:rFonts w:ascii="Arial" w:hAnsi="Arial" w:cs="Arial"/>
          <w:noProof/>
          <w:sz w:val="24"/>
          <w:szCs w:val="24"/>
        </w:rPr>
        <w:fldChar w:fldCharType="end"/>
      </w:r>
    </w:p>
    <w:p w14:paraId="3E5979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14.</w:t>
      </w:r>
      <w:r w:rsidRPr="00696DCE">
        <w:rPr>
          <w:rFonts w:ascii="Arial" w:hAnsi="Arial" w:cs="Arial"/>
          <w:noProof/>
          <w:sz w:val="24"/>
          <w:szCs w:val="24"/>
        </w:rPr>
        <w:t xml:space="preserve"> Arquitetura da solução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_Toc499123505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43</w:t>
      </w:r>
      <w:r w:rsidRPr="00696DCE">
        <w:rPr>
          <w:rFonts w:ascii="Arial" w:hAnsi="Arial" w:cs="Arial"/>
          <w:noProof/>
          <w:sz w:val="24"/>
          <w:szCs w:val="24"/>
        </w:rPr>
        <w:fldChar w:fldCharType="end"/>
      </w:r>
    </w:p>
    <w:p w14:paraId="09935C4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15.</w:t>
      </w:r>
      <w:r w:rsidRPr="00696DCE">
        <w:rPr>
          <w:rFonts w:ascii="Arial" w:hAnsi="Arial" w:cs="Arial"/>
          <w:noProof/>
          <w:sz w:val="24"/>
          <w:szCs w:val="24"/>
        </w:rPr>
        <w:t xml:space="preserve"> O processo de gerenciamento de projetos (parte 1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_Toc499123506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47</w:t>
      </w:r>
      <w:r w:rsidRPr="00696DCE">
        <w:rPr>
          <w:rFonts w:ascii="Arial" w:hAnsi="Arial" w:cs="Arial"/>
          <w:noProof/>
          <w:sz w:val="24"/>
          <w:szCs w:val="24"/>
        </w:rPr>
        <w:fldChar w:fldCharType="end"/>
      </w:r>
    </w:p>
    <w:p w14:paraId="7548E7C9"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16.</w:t>
      </w:r>
      <w:r w:rsidRPr="00696DCE">
        <w:rPr>
          <w:rFonts w:ascii="Arial" w:hAnsi="Arial" w:cs="Arial"/>
          <w:noProof/>
          <w:sz w:val="24"/>
          <w:szCs w:val="24"/>
        </w:rPr>
        <w:t xml:space="preserve"> O processo de gerenciamento de projetos (parte 2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_Toc499123507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48</w:t>
      </w:r>
      <w:r w:rsidRPr="00696DCE">
        <w:rPr>
          <w:rFonts w:ascii="Arial" w:hAnsi="Arial" w:cs="Arial"/>
          <w:noProof/>
          <w:sz w:val="24"/>
          <w:szCs w:val="24"/>
        </w:rPr>
        <w:fldChar w:fldCharType="end"/>
      </w:r>
    </w:p>
    <w:p w14:paraId="08F106D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17.</w:t>
      </w:r>
      <w:r w:rsidRPr="00696DCE">
        <w:rPr>
          <w:rFonts w:ascii="Arial" w:hAnsi="Arial" w:cs="Arial"/>
          <w:noProof/>
          <w:sz w:val="24"/>
          <w:szCs w:val="24"/>
        </w:rPr>
        <w:t xml:space="preserve"> O processo de gerenciamento de projetos (parte 3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_Toc499123508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49</w:t>
      </w:r>
      <w:r w:rsidRPr="00696DCE">
        <w:rPr>
          <w:rFonts w:ascii="Arial" w:hAnsi="Arial" w:cs="Arial"/>
          <w:noProof/>
          <w:sz w:val="24"/>
          <w:szCs w:val="24"/>
        </w:rPr>
        <w:fldChar w:fldCharType="end"/>
      </w:r>
    </w:p>
    <w:p w14:paraId="21A0A45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18.</w:t>
      </w:r>
      <w:r w:rsidRPr="00696DCE">
        <w:rPr>
          <w:rFonts w:ascii="Arial" w:hAnsi="Arial" w:cs="Arial"/>
          <w:noProof/>
          <w:sz w:val="24"/>
          <w:szCs w:val="24"/>
        </w:rPr>
        <w:t xml:space="preserve"> O processo de gerenciamento de projetos (parte 4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_Toc499123509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50</w:t>
      </w:r>
      <w:r w:rsidRPr="00696DCE">
        <w:rPr>
          <w:rFonts w:ascii="Arial" w:hAnsi="Arial" w:cs="Arial"/>
          <w:noProof/>
          <w:sz w:val="24"/>
          <w:szCs w:val="24"/>
        </w:rPr>
        <w:fldChar w:fldCharType="end"/>
      </w:r>
    </w:p>
    <w:p w14:paraId="75F512BA" w14:textId="77777777" w:rsidR="00F81E8B" w:rsidRDefault="00DB6FC7" w:rsidP="002F3A85">
      <w:pPr>
        <w:spacing w:before="280" w:after="240" w:line="360" w:lineRule="auto"/>
        <w:ind w:left="4536"/>
        <w:rPr>
          <w:rFonts w:ascii="Arial" w:hAnsi="Arial" w:cs="Arial"/>
          <w:sz w:val="24"/>
          <w:szCs w:val="24"/>
        </w:rPr>
      </w:pPr>
      <w:r w:rsidRPr="00696DCE">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009F679D" w14:textId="77777777" w:rsidR="00F81E8B" w:rsidRDefault="00F81E8B">
      <w:pPr>
        <w:spacing w:after="0" w:line="360" w:lineRule="auto"/>
        <w:jc w:val="center"/>
        <w:rPr>
          <w:rFonts w:ascii="Arial" w:hAnsi="Arial" w:cs="Arial"/>
          <w:sz w:val="24"/>
          <w:szCs w:val="24"/>
        </w:rPr>
      </w:pPr>
    </w:p>
    <w:p w14:paraId="7E56A43C" w14:textId="77777777" w:rsidR="00F81E8B" w:rsidRDefault="00F81E8B">
      <w:pPr>
        <w:spacing w:after="0" w:line="360" w:lineRule="auto"/>
        <w:jc w:val="center"/>
        <w:rPr>
          <w:rFonts w:ascii="Arial" w:hAnsi="Arial" w:cs="Arial"/>
          <w:sz w:val="24"/>
          <w:szCs w:val="24"/>
        </w:rPr>
      </w:pPr>
    </w:p>
    <w:p w14:paraId="5CE78676" w14:textId="77777777" w:rsidR="00F81E8B" w:rsidRDefault="00F81E8B">
      <w:pPr>
        <w:spacing w:after="0" w:line="360" w:lineRule="auto"/>
        <w:jc w:val="center"/>
        <w:rPr>
          <w:rFonts w:ascii="Arial" w:hAnsi="Arial" w:cs="Arial"/>
          <w:sz w:val="24"/>
          <w:szCs w:val="24"/>
        </w:rPr>
      </w:pPr>
    </w:p>
    <w:p w14:paraId="391E3B34" w14:textId="77777777" w:rsidR="00F81E8B" w:rsidRDefault="00F81E8B">
      <w:pPr>
        <w:spacing w:after="0" w:line="360" w:lineRule="auto"/>
        <w:jc w:val="center"/>
        <w:rPr>
          <w:rFonts w:ascii="Arial" w:hAnsi="Arial" w:cs="Arial"/>
          <w:sz w:val="24"/>
          <w:szCs w:val="24"/>
        </w:rPr>
      </w:pPr>
    </w:p>
    <w:p w14:paraId="57D207AA" w14:textId="77777777" w:rsidR="00F81E8B" w:rsidRDefault="00F81E8B">
      <w:pPr>
        <w:spacing w:after="0" w:line="360" w:lineRule="auto"/>
        <w:jc w:val="center"/>
        <w:rPr>
          <w:rFonts w:ascii="Arial" w:hAnsi="Arial" w:cs="Arial"/>
          <w:sz w:val="24"/>
          <w:szCs w:val="24"/>
        </w:rPr>
      </w:pPr>
    </w:p>
    <w:p w14:paraId="2F7CF36E" w14:textId="77777777" w:rsidR="00F81E8B" w:rsidRDefault="00F81E8B">
      <w:pPr>
        <w:spacing w:after="0" w:line="360" w:lineRule="auto"/>
        <w:jc w:val="center"/>
        <w:rPr>
          <w:rFonts w:ascii="Arial" w:hAnsi="Arial" w:cs="Arial"/>
          <w:sz w:val="24"/>
          <w:szCs w:val="24"/>
        </w:rPr>
      </w:pPr>
    </w:p>
    <w:p w14:paraId="6793814D" w14:textId="77777777" w:rsidR="00F81E8B" w:rsidRDefault="00F81E8B">
      <w:pPr>
        <w:spacing w:after="0" w:line="360" w:lineRule="auto"/>
        <w:jc w:val="center"/>
        <w:rPr>
          <w:rFonts w:ascii="Arial" w:hAnsi="Arial" w:cs="Arial"/>
          <w:sz w:val="24"/>
          <w:szCs w:val="24"/>
        </w:rPr>
      </w:pPr>
    </w:p>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22</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23</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30</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31</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71A9F438" w14:textId="77777777" w:rsidR="00F81E8B" w:rsidRDefault="00F81E8B">
      <w:pPr>
        <w:spacing w:after="0" w:line="360" w:lineRule="auto"/>
        <w:jc w:val="center"/>
        <w:rPr>
          <w:rFonts w:ascii="Arial" w:hAnsi="Arial" w:cs="Arial"/>
          <w:b/>
          <w:sz w:val="24"/>
          <w:szCs w:val="24"/>
        </w:rPr>
      </w:pPr>
    </w:p>
    <w:p w14:paraId="200B02EE" w14:textId="77777777" w:rsidR="00F81E8B" w:rsidRDefault="00F81E8B">
      <w:pPr>
        <w:spacing w:after="0" w:line="360" w:lineRule="auto"/>
        <w:jc w:val="center"/>
        <w:rPr>
          <w:rFonts w:ascii="Arial" w:hAnsi="Arial" w:cs="Arial"/>
          <w:b/>
          <w:sz w:val="24"/>
          <w:szCs w:val="24"/>
        </w:rPr>
      </w:pP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16446780" w14:textId="77777777" w:rsidR="00696DCE" w:rsidRPr="00B04BB5" w:rsidRDefault="00E12EF1" w:rsidP="002F3A85">
          <w:pPr>
            <w:pStyle w:val="Sumrio1"/>
            <w:tabs>
              <w:tab w:val="right" w:leader="dot" w:pos="9061"/>
            </w:tabs>
            <w:spacing w:line="360" w:lineRule="auto"/>
            <w:rPr>
              <w:rFonts w:ascii="Arial" w:eastAsiaTheme="minorEastAsia" w:hAnsi="Arial" w:cs="Arial"/>
              <w:b w:val="0"/>
              <w:noProof/>
              <w:sz w:val="22"/>
              <w:szCs w:val="22"/>
            </w:rPr>
          </w:pPr>
          <w:r w:rsidRPr="00B04BB5">
            <w:rPr>
              <w:rFonts w:ascii="Arial" w:hAnsi="Arial" w:cs="Arial"/>
              <w:b w:val="0"/>
              <w:sz w:val="22"/>
              <w:szCs w:val="22"/>
            </w:rPr>
            <w:fldChar w:fldCharType="begin"/>
          </w:r>
          <w:r w:rsidRPr="00B04BB5">
            <w:rPr>
              <w:rFonts w:ascii="Arial" w:hAnsi="Arial" w:cs="Arial"/>
              <w:sz w:val="22"/>
              <w:szCs w:val="22"/>
            </w:rPr>
            <w:instrText>TOC \o "1-3" \h \z \u</w:instrText>
          </w:r>
          <w:r w:rsidRPr="00B04BB5">
            <w:rPr>
              <w:rFonts w:ascii="Arial" w:hAnsi="Arial" w:cs="Arial"/>
              <w:b w:val="0"/>
              <w:sz w:val="22"/>
              <w:szCs w:val="22"/>
            </w:rPr>
            <w:fldChar w:fldCharType="separate"/>
          </w:r>
          <w:hyperlink w:anchor="_Toc499123460" w:history="1">
            <w:r w:rsidR="00696DCE" w:rsidRPr="00B04BB5">
              <w:rPr>
                <w:rStyle w:val="Hiperlink"/>
                <w:rFonts w:ascii="Arial" w:hAnsi="Arial" w:cs="Arial"/>
                <w:noProof/>
                <w:sz w:val="22"/>
                <w:szCs w:val="22"/>
              </w:rPr>
              <w:t>1 INTRODUÇÃO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12</w:t>
            </w:r>
            <w:r w:rsidR="00696DCE" w:rsidRPr="00B04BB5">
              <w:rPr>
                <w:rFonts w:ascii="Arial" w:hAnsi="Arial" w:cs="Arial"/>
                <w:noProof/>
                <w:webHidden/>
                <w:sz w:val="22"/>
                <w:szCs w:val="22"/>
              </w:rPr>
              <w:fldChar w:fldCharType="end"/>
            </w:r>
          </w:hyperlink>
        </w:p>
        <w:p w14:paraId="594359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1" w:history="1">
            <w:r w:rsidR="00696DCE" w:rsidRPr="00B04BB5">
              <w:rPr>
                <w:rStyle w:val="Hiperlink"/>
                <w:rFonts w:ascii="Arial" w:hAnsi="Arial" w:cs="Arial"/>
                <w:noProof/>
              </w:rPr>
              <w:t>1.1 Justificativa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12</w:t>
            </w:r>
            <w:r w:rsidR="00696DCE" w:rsidRPr="00B04BB5">
              <w:rPr>
                <w:rFonts w:ascii="Arial" w:hAnsi="Arial" w:cs="Arial"/>
                <w:noProof/>
                <w:webHidden/>
              </w:rPr>
              <w:fldChar w:fldCharType="end"/>
            </w:r>
          </w:hyperlink>
        </w:p>
        <w:p w14:paraId="07C16F6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2" w:history="1">
            <w:r w:rsidR="00696DCE" w:rsidRPr="00B04BB5">
              <w:rPr>
                <w:rStyle w:val="Hiperlink"/>
                <w:rFonts w:ascii="Arial" w:hAnsi="Arial" w:cs="Arial"/>
                <w:noProof/>
              </w:rPr>
              <w:t>1.2 Objetivos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22DBFB58" w14:textId="77777777" w:rsidR="00696DCE" w:rsidRPr="00B04BB5" w:rsidRDefault="002F43DA" w:rsidP="002F3A85">
          <w:pPr>
            <w:pStyle w:val="Sumrio3"/>
            <w:tabs>
              <w:tab w:val="right" w:leader="dot" w:pos="9061"/>
            </w:tabs>
            <w:spacing w:line="360" w:lineRule="auto"/>
            <w:rPr>
              <w:rFonts w:ascii="Arial" w:eastAsiaTheme="minorEastAsia" w:hAnsi="Arial" w:cs="Arial"/>
              <w:noProof/>
            </w:rPr>
          </w:pPr>
          <w:hyperlink w:anchor="_Toc499123463" w:history="1">
            <w:r w:rsidR="00696DCE" w:rsidRPr="00B04BB5">
              <w:rPr>
                <w:rStyle w:val="Hiperlink"/>
                <w:rFonts w:ascii="Arial" w:hAnsi="Arial" w:cs="Arial"/>
                <w:noProof/>
              </w:rPr>
              <w:t>1.2.2 Objetivos específicos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6C461D8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4" w:history="1">
            <w:r w:rsidR="00696DCE" w:rsidRPr="00B04BB5">
              <w:rPr>
                <w:rStyle w:val="Hiperlink"/>
                <w:rFonts w:ascii="Arial" w:hAnsi="Arial" w:cs="Arial"/>
                <w:noProof/>
              </w:rPr>
              <w:t>1.3 Metodologia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8E7DDF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5" w:history="1">
            <w:r w:rsidR="00696DCE" w:rsidRPr="00B04BB5">
              <w:rPr>
                <w:rStyle w:val="Hiperlink"/>
                <w:rFonts w:ascii="Arial" w:hAnsi="Arial" w:cs="Arial"/>
                <w:noProof/>
              </w:rPr>
              <w:t>1.4 Estrutura do Trabalho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23A6A59"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66" w:history="1">
            <w:r w:rsidR="00696DCE" w:rsidRPr="00B04BB5">
              <w:rPr>
                <w:rStyle w:val="Hiperlink"/>
                <w:rFonts w:ascii="Arial" w:hAnsi="Arial" w:cs="Arial"/>
                <w:noProof/>
                <w:sz w:val="22"/>
                <w:szCs w:val="22"/>
              </w:rPr>
              <w:t>2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_Toc499123466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15</w:t>
            </w:r>
            <w:r w:rsidR="00696DCE" w:rsidRPr="00B04BB5">
              <w:rPr>
                <w:rFonts w:ascii="Arial" w:hAnsi="Arial" w:cs="Arial"/>
                <w:noProof/>
                <w:webHidden/>
                <w:sz w:val="22"/>
                <w:szCs w:val="22"/>
              </w:rPr>
              <w:fldChar w:fldCharType="end"/>
            </w:r>
          </w:hyperlink>
        </w:p>
        <w:p w14:paraId="260EC59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7" w:history="1">
            <w:r w:rsidR="00696DCE" w:rsidRPr="00B04BB5">
              <w:rPr>
                <w:rStyle w:val="Hiperlink"/>
                <w:rFonts w:ascii="Arial" w:hAnsi="Arial" w:cs="Arial"/>
                <w:noProof/>
              </w:rPr>
              <w:t>2.1. Introdução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15</w:t>
            </w:r>
            <w:r w:rsidR="00696DCE" w:rsidRPr="00B04BB5">
              <w:rPr>
                <w:rFonts w:ascii="Arial" w:hAnsi="Arial" w:cs="Arial"/>
                <w:noProof/>
                <w:webHidden/>
              </w:rPr>
              <w:fldChar w:fldCharType="end"/>
            </w:r>
          </w:hyperlink>
        </w:p>
        <w:p w14:paraId="1FBE922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8" w:history="1">
            <w:r w:rsidR="00696DCE" w:rsidRPr="00B04BB5">
              <w:rPr>
                <w:rStyle w:val="Hiperlink"/>
                <w:rFonts w:ascii="Arial" w:hAnsi="Arial" w:cs="Arial"/>
                <w:noProof/>
              </w:rPr>
              <w:t>2.2. O que é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16</w:t>
            </w:r>
            <w:r w:rsidR="00696DCE" w:rsidRPr="00B04BB5">
              <w:rPr>
                <w:rFonts w:ascii="Arial" w:hAnsi="Arial" w:cs="Arial"/>
                <w:noProof/>
                <w:webHidden/>
              </w:rPr>
              <w:fldChar w:fldCharType="end"/>
            </w:r>
          </w:hyperlink>
        </w:p>
        <w:p w14:paraId="6CFA0F1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9" w:history="1">
            <w:r w:rsidR="00696DCE" w:rsidRPr="00B04BB5">
              <w:rPr>
                <w:rStyle w:val="Hiperlink"/>
                <w:rFonts w:ascii="Arial" w:hAnsi="Arial" w:cs="Arial"/>
                <w:noProof/>
              </w:rPr>
              <w:t>2.3. Subprojetos, programas e portfólios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50223AF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0" w:history="1">
            <w:r w:rsidR="00696DCE" w:rsidRPr="00B04BB5">
              <w:rPr>
                <w:rStyle w:val="Hiperlink"/>
                <w:rFonts w:ascii="Arial" w:hAnsi="Arial" w:cs="Arial"/>
                <w:noProof/>
              </w:rPr>
              <w:t>2.4. PMBOK</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4C3D5D4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1" w:history="1">
            <w:r w:rsidR="00696DCE" w:rsidRPr="00B04BB5">
              <w:rPr>
                <w:rStyle w:val="Hiperlink"/>
                <w:rFonts w:ascii="Arial" w:hAnsi="Arial" w:cs="Arial"/>
                <w:noProof/>
              </w:rPr>
              <w:t>2.5. Ciclo de vida de um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692FC86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2" w:history="1">
            <w:r w:rsidR="00696DCE" w:rsidRPr="00B04BB5">
              <w:rPr>
                <w:rStyle w:val="Hiperlink"/>
                <w:rFonts w:ascii="Arial" w:hAnsi="Arial" w:cs="Arial"/>
                <w:noProof/>
              </w:rPr>
              <w:t>2.6. Os grupos de processos de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19</w:t>
            </w:r>
            <w:r w:rsidR="00696DCE" w:rsidRPr="00B04BB5">
              <w:rPr>
                <w:rFonts w:ascii="Arial" w:hAnsi="Arial" w:cs="Arial"/>
                <w:noProof/>
                <w:webHidden/>
              </w:rPr>
              <w:fldChar w:fldCharType="end"/>
            </w:r>
          </w:hyperlink>
        </w:p>
        <w:p w14:paraId="6927006F"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3" w:history="1">
            <w:r w:rsidR="00696DCE" w:rsidRPr="00B04BB5">
              <w:rPr>
                <w:rStyle w:val="Hiperlink"/>
                <w:rFonts w:ascii="Arial" w:hAnsi="Arial" w:cs="Arial"/>
                <w:noProof/>
              </w:rPr>
              <w:t>2.7. Áreas de conhecimento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21</w:t>
            </w:r>
            <w:r w:rsidR="00696DCE" w:rsidRPr="00B04BB5">
              <w:rPr>
                <w:rFonts w:ascii="Arial" w:hAnsi="Arial" w:cs="Arial"/>
                <w:noProof/>
                <w:webHidden/>
              </w:rPr>
              <w:fldChar w:fldCharType="end"/>
            </w:r>
          </w:hyperlink>
        </w:p>
        <w:p w14:paraId="1848A24E"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4" w:history="1">
            <w:r w:rsidR="00696DCE" w:rsidRPr="00B04BB5">
              <w:rPr>
                <w:rStyle w:val="Hiperlink"/>
                <w:rFonts w:ascii="Arial" w:hAnsi="Arial" w:cs="Arial"/>
                <w:noProof/>
              </w:rPr>
              <w:t>2.8. O Ambiente Organizacional</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23</w:t>
            </w:r>
            <w:r w:rsidR="00696DCE" w:rsidRPr="00B04BB5">
              <w:rPr>
                <w:rFonts w:ascii="Arial" w:hAnsi="Arial" w:cs="Arial"/>
                <w:noProof/>
                <w:webHidden/>
              </w:rPr>
              <w:fldChar w:fldCharType="end"/>
            </w:r>
          </w:hyperlink>
        </w:p>
        <w:p w14:paraId="3587471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5" w:history="1">
            <w:r w:rsidR="00696DCE" w:rsidRPr="00B04BB5">
              <w:rPr>
                <w:rStyle w:val="Hiperlink"/>
                <w:rFonts w:ascii="Arial" w:hAnsi="Arial" w:cs="Arial"/>
                <w:noProof/>
              </w:rPr>
              <w:t>2.9. Escritório de gerenciamento de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21BF9633"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6" w:history="1">
            <w:r w:rsidR="00696DCE" w:rsidRPr="00B04BB5">
              <w:rPr>
                <w:rStyle w:val="Hiperlink"/>
                <w:rFonts w:ascii="Arial" w:hAnsi="Arial" w:cs="Arial"/>
                <w:noProof/>
              </w:rPr>
              <w:t>2.10 O Processo de Gerenciamento do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4DF1EFA1"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7" w:history="1">
            <w:r w:rsidR="00696DCE" w:rsidRPr="00B04BB5">
              <w:rPr>
                <w:rStyle w:val="Hiperlink"/>
                <w:rFonts w:ascii="Arial" w:hAnsi="Arial" w:cs="Arial"/>
                <w:noProof/>
              </w:rPr>
              <w:t>2.11 Sistemas de Gestão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25</w:t>
            </w:r>
            <w:r w:rsidR="00696DCE" w:rsidRPr="00B04BB5">
              <w:rPr>
                <w:rFonts w:ascii="Arial" w:hAnsi="Arial" w:cs="Arial"/>
                <w:noProof/>
                <w:webHidden/>
              </w:rPr>
              <w:fldChar w:fldCharType="end"/>
            </w:r>
          </w:hyperlink>
        </w:p>
        <w:p w14:paraId="5582C9CE"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78" w:history="1">
            <w:r w:rsidR="00696DCE" w:rsidRPr="00B04BB5">
              <w:rPr>
                <w:rStyle w:val="Hiperlink"/>
                <w:rFonts w:ascii="Arial" w:hAnsi="Arial" w:cs="Arial"/>
                <w:noProof/>
                <w:sz w:val="22"/>
                <w:szCs w:val="22"/>
              </w:rPr>
              <w:t>3 GAMIFICAÇÃO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_Toc499123478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27</w:t>
            </w:r>
            <w:r w:rsidR="00696DCE" w:rsidRPr="00B04BB5">
              <w:rPr>
                <w:rFonts w:ascii="Arial" w:hAnsi="Arial" w:cs="Arial"/>
                <w:noProof/>
                <w:webHidden/>
                <w:sz w:val="22"/>
                <w:szCs w:val="22"/>
              </w:rPr>
              <w:fldChar w:fldCharType="end"/>
            </w:r>
          </w:hyperlink>
        </w:p>
        <w:p w14:paraId="1584C745"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9" w:history="1">
            <w:r w:rsidR="00696DCE" w:rsidRPr="00B04BB5">
              <w:rPr>
                <w:rStyle w:val="Hiperlink"/>
                <w:rFonts w:ascii="Arial" w:hAnsi="Arial" w:cs="Arial"/>
                <w:noProof/>
              </w:rPr>
              <w:t>3.1. O que são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27</w:t>
            </w:r>
            <w:r w:rsidR="00696DCE" w:rsidRPr="00B04BB5">
              <w:rPr>
                <w:rFonts w:ascii="Arial" w:hAnsi="Arial" w:cs="Arial"/>
                <w:noProof/>
                <w:webHidden/>
              </w:rPr>
              <w:fldChar w:fldCharType="end"/>
            </w:r>
          </w:hyperlink>
        </w:p>
        <w:p w14:paraId="21DD56F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0" w:history="1">
            <w:r w:rsidR="00696DCE" w:rsidRPr="00B04BB5">
              <w:rPr>
                <w:rStyle w:val="Hiperlink"/>
                <w:rFonts w:ascii="Arial" w:hAnsi="Arial" w:cs="Arial"/>
                <w:noProof/>
              </w:rPr>
              <w:t>3.2. Histórico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435E24B6"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1" w:history="1">
            <w:r w:rsidR="00696DCE" w:rsidRPr="00B04BB5">
              <w:rPr>
                <w:rStyle w:val="Hiperlink"/>
                <w:rFonts w:ascii="Arial" w:hAnsi="Arial" w:cs="Arial"/>
                <w:noProof/>
              </w:rPr>
              <w:t>3.3. Definição de gamificação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0DB331F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2" w:history="1">
            <w:r w:rsidR="00696DCE" w:rsidRPr="00B04BB5">
              <w:rPr>
                <w:rStyle w:val="Hiperlink"/>
                <w:rFonts w:ascii="Arial" w:hAnsi="Arial" w:cs="Arial"/>
                <w:noProof/>
              </w:rPr>
              <w:t>3.4. Os elementos dos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30</w:t>
            </w:r>
            <w:r w:rsidR="00696DCE" w:rsidRPr="00B04BB5">
              <w:rPr>
                <w:rFonts w:ascii="Arial" w:hAnsi="Arial" w:cs="Arial"/>
                <w:noProof/>
                <w:webHidden/>
              </w:rPr>
              <w:fldChar w:fldCharType="end"/>
            </w:r>
          </w:hyperlink>
        </w:p>
        <w:p w14:paraId="2E8F732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3" w:history="1">
            <w:r w:rsidR="00696DCE" w:rsidRPr="00B04BB5">
              <w:rPr>
                <w:rStyle w:val="Hiperlink"/>
                <w:rFonts w:ascii="Arial" w:hAnsi="Arial" w:cs="Arial"/>
                <w:noProof/>
              </w:rPr>
              <w:t>3.5. Jogadores e seus tipos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32</w:t>
            </w:r>
            <w:r w:rsidR="00696DCE" w:rsidRPr="00B04BB5">
              <w:rPr>
                <w:rFonts w:ascii="Arial" w:hAnsi="Arial" w:cs="Arial"/>
                <w:noProof/>
                <w:webHidden/>
              </w:rPr>
              <w:fldChar w:fldCharType="end"/>
            </w:r>
          </w:hyperlink>
        </w:p>
        <w:p w14:paraId="50420E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4" w:history="1">
            <w:r w:rsidR="00696DCE" w:rsidRPr="00B04BB5">
              <w:rPr>
                <w:rStyle w:val="Hiperlink"/>
                <w:rFonts w:ascii="Arial" w:hAnsi="Arial" w:cs="Arial"/>
                <w:noProof/>
              </w:rPr>
              <w:t>3.6. Aplicabilidade da gamificação em negócios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33</w:t>
            </w:r>
            <w:r w:rsidR="00696DCE" w:rsidRPr="00B04BB5">
              <w:rPr>
                <w:rFonts w:ascii="Arial" w:hAnsi="Arial" w:cs="Arial"/>
                <w:noProof/>
                <w:webHidden/>
              </w:rPr>
              <w:fldChar w:fldCharType="end"/>
            </w:r>
          </w:hyperlink>
        </w:p>
        <w:p w14:paraId="112731EA"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5" w:history="1">
            <w:r w:rsidR="00696DCE" w:rsidRPr="00B04BB5">
              <w:rPr>
                <w:rStyle w:val="Hiperlink"/>
                <w:rFonts w:ascii="Arial" w:hAnsi="Arial" w:cs="Arial"/>
                <w:noProof/>
                <w:sz w:val="22"/>
                <w:szCs w:val="22"/>
              </w:rPr>
              <w:t>4 FERRAMENTA</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_Toc499123485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34</w:t>
            </w:r>
            <w:r w:rsidR="00696DCE" w:rsidRPr="00B04BB5">
              <w:rPr>
                <w:rFonts w:ascii="Arial" w:hAnsi="Arial" w:cs="Arial"/>
                <w:noProof/>
                <w:webHidden/>
                <w:sz w:val="22"/>
                <w:szCs w:val="22"/>
              </w:rPr>
              <w:fldChar w:fldCharType="end"/>
            </w:r>
          </w:hyperlink>
        </w:p>
        <w:p w14:paraId="27B295C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6" w:history="1">
            <w:r w:rsidR="00696DCE" w:rsidRPr="00B04BB5">
              <w:rPr>
                <w:rStyle w:val="Hiperlink"/>
                <w:rFonts w:ascii="Arial" w:hAnsi="Arial" w:cs="Arial"/>
                <w:bCs/>
                <w:noProof/>
              </w:rPr>
              <w:t>4.1. Contextualização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34</w:t>
            </w:r>
            <w:r w:rsidR="00696DCE" w:rsidRPr="00B04BB5">
              <w:rPr>
                <w:rFonts w:ascii="Arial" w:hAnsi="Arial" w:cs="Arial"/>
                <w:noProof/>
                <w:webHidden/>
              </w:rPr>
              <w:fldChar w:fldCharType="end"/>
            </w:r>
          </w:hyperlink>
        </w:p>
        <w:p w14:paraId="0927EC5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7" w:history="1">
            <w:r w:rsidR="00696DCE" w:rsidRPr="00B04BB5">
              <w:rPr>
                <w:rStyle w:val="Hiperlink"/>
                <w:rFonts w:ascii="Arial" w:hAnsi="Arial" w:cs="Arial"/>
                <w:noProof/>
              </w:rPr>
              <w:t>4.2. Especificação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35</w:t>
            </w:r>
            <w:r w:rsidR="00696DCE" w:rsidRPr="00B04BB5">
              <w:rPr>
                <w:rFonts w:ascii="Arial" w:hAnsi="Arial" w:cs="Arial"/>
                <w:noProof/>
                <w:webHidden/>
              </w:rPr>
              <w:fldChar w:fldCharType="end"/>
            </w:r>
          </w:hyperlink>
        </w:p>
        <w:p w14:paraId="5BA2E70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8" w:history="1">
            <w:r w:rsidR="00696DCE" w:rsidRPr="00B04BB5">
              <w:rPr>
                <w:rStyle w:val="Hiperlink"/>
                <w:rFonts w:ascii="Arial" w:hAnsi="Arial" w:cs="Arial"/>
                <w:noProof/>
              </w:rPr>
              <w:t>4.3. Arquitetura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42</w:t>
            </w:r>
            <w:r w:rsidR="00696DCE" w:rsidRPr="00B04BB5">
              <w:rPr>
                <w:rFonts w:ascii="Arial" w:hAnsi="Arial" w:cs="Arial"/>
                <w:noProof/>
                <w:webHidden/>
              </w:rPr>
              <w:fldChar w:fldCharType="end"/>
            </w:r>
          </w:hyperlink>
        </w:p>
        <w:p w14:paraId="1384CE95"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9" w:history="1">
            <w:r w:rsidR="00696DCE" w:rsidRPr="00B04BB5">
              <w:rPr>
                <w:rStyle w:val="Hiperlink"/>
                <w:rFonts w:ascii="Arial" w:hAnsi="Arial" w:cs="Arial"/>
                <w:noProof/>
                <w:sz w:val="22"/>
                <w:szCs w:val="22"/>
              </w:rPr>
              <w:t>CONCLUSÃO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_Toc499123489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44</w:t>
            </w:r>
            <w:r w:rsidR="00696DCE" w:rsidRPr="00B04BB5">
              <w:rPr>
                <w:rFonts w:ascii="Arial" w:hAnsi="Arial" w:cs="Arial"/>
                <w:noProof/>
                <w:webHidden/>
                <w:sz w:val="22"/>
                <w:szCs w:val="22"/>
              </w:rPr>
              <w:fldChar w:fldCharType="end"/>
            </w:r>
          </w:hyperlink>
        </w:p>
        <w:p w14:paraId="68F5ECF6"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0" w:history="1">
            <w:r w:rsidR="00696DCE" w:rsidRPr="00B04BB5">
              <w:rPr>
                <w:rStyle w:val="Hiperlink"/>
                <w:rFonts w:ascii="Arial" w:hAnsi="Arial" w:cs="Arial"/>
                <w:noProof/>
                <w:sz w:val="22"/>
                <w:szCs w:val="22"/>
              </w:rPr>
              <w:t>REFERÊNCIAS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46</w:t>
            </w:r>
            <w:r w:rsidR="00696DCE" w:rsidRPr="00B04BB5">
              <w:rPr>
                <w:rFonts w:ascii="Arial" w:hAnsi="Arial" w:cs="Arial"/>
                <w:noProof/>
                <w:webHidden/>
                <w:sz w:val="22"/>
                <w:szCs w:val="22"/>
              </w:rPr>
              <w:fldChar w:fldCharType="end"/>
            </w:r>
          </w:hyperlink>
        </w:p>
        <w:p w14:paraId="3D909A78"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1" w:history="1">
            <w:r w:rsidR="00696DCE" w:rsidRPr="00B04BB5">
              <w:rPr>
                <w:rStyle w:val="Hiperlink"/>
                <w:rFonts w:ascii="Arial" w:hAnsi="Arial" w:cs="Arial"/>
                <w:noProof/>
                <w:sz w:val="22"/>
                <w:szCs w:val="22"/>
              </w:rPr>
              <w:t>ANEXO 1 – O Processo de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_Toc499123491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47</w:t>
            </w:r>
            <w:r w:rsidR="00696DCE" w:rsidRPr="00B04BB5">
              <w:rPr>
                <w:rFonts w:ascii="Arial" w:hAnsi="Arial" w:cs="Arial"/>
                <w:noProof/>
                <w:webHidden/>
                <w:sz w:val="22"/>
                <w:szCs w:val="22"/>
              </w:rPr>
              <w:fldChar w:fldCharType="end"/>
            </w:r>
          </w:hyperlink>
        </w:p>
        <w:p w14:paraId="56C65C8E" w14:textId="77777777" w:rsidR="005E03E3" w:rsidRDefault="00E12EF1" w:rsidP="002F3A85">
          <w:pPr>
            <w:spacing w:line="360" w:lineRule="auto"/>
            <w:jc w:val="both"/>
            <w:rPr>
              <w:b/>
              <w:bCs/>
              <w:noProof/>
            </w:rPr>
          </w:pPr>
          <w:r w:rsidRPr="00B04BB5">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0" w:name="_Toc499123460"/>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2F43DA" w:rsidRDefault="002F43DA"/>
                  </w:txbxContent>
                </v:textbox>
              </v:shape>
            </w:pict>
          </mc:Fallback>
        </mc:AlternateContent>
      </w:r>
      <w:bookmarkStart w:id="1" w:name="_Toc498087776"/>
      <w:r w:rsidR="00F81E8B" w:rsidRPr="008A7F37">
        <w:t>1 INTRODUÇÃO</w:t>
      </w:r>
      <w:bookmarkEnd w:id="0"/>
      <w:bookmarkEnd w:id="1"/>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2" w:name="_Toc499123461"/>
      <w:r w:rsidRPr="00736963">
        <w:t>1.1 Justificativa</w:t>
      </w:r>
      <w:bookmarkEnd w:id="2"/>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r w:rsidRPr="00A030F6">
        <w:rPr>
          <w:rStyle w:val="Hiperlink"/>
          <w:rFonts w:ascii="Arial" w:hAnsi="Arial" w:cs="Arial"/>
          <w:color w:val="000000"/>
          <w:sz w:val="24"/>
          <w:szCs w:val="24"/>
        </w:rPr>
        <w:t>gamificação,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gamificação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3" w:name="_Toc499123462"/>
      <w:r>
        <w:t>1.2 Objetivos</w:t>
      </w:r>
      <w:bookmarkEnd w:id="3"/>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r w:rsidRPr="00A030F6">
        <w:rPr>
          <w:rFonts w:ascii="Arial" w:hAnsi="Arial" w:cs="Arial"/>
          <w:color w:val="000000"/>
          <w:sz w:val="24"/>
          <w:szCs w:val="24"/>
        </w:rPr>
        <w:t>gamificação</w:t>
      </w:r>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4" w:name="_Toc499123463"/>
      <w:r>
        <w:t xml:space="preserve">1.2.2 Objetivos </w:t>
      </w:r>
      <w:r>
        <w:rPr>
          <w:color w:val="000000"/>
        </w:rPr>
        <w:t>e</w:t>
      </w:r>
      <w:r>
        <w:t>specíficos</w:t>
      </w:r>
      <w:bookmarkEnd w:id="4"/>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gamificação;</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31BCECB4" w14:textId="55BCA129" w:rsidR="00F81E8B"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r w:rsidRPr="004D3529">
        <w:rPr>
          <w:rFonts w:ascii="Arial" w:hAnsi="Arial" w:cs="Arial"/>
          <w:sz w:val="24"/>
          <w:szCs w:val="24"/>
        </w:rPr>
        <w:t>gamificação</w:t>
      </w:r>
      <w:r w:rsidRPr="00A42911">
        <w:rPr>
          <w:rFonts w:ascii="Arial" w:hAnsi="Arial" w:cs="Arial"/>
          <w:sz w:val="24"/>
          <w:szCs w:val="24"/>
        </w:rPr>
        <w:t xml:space="preserve"> n</w:t>
      </w:r>
      <w:r w:rsidRPr="004D3529">
        <w:rPr>
          <w:rFonts w:ascii="Arial" w:hAnsi="Arial" w:cs="Arial"/>
          <w:sz w:val="24"/>
          <w:szCs w:val="24"/>
        </w:rPr>
        <w:t>o aplicativo a ser desenvolvido.</w:t>
      </w:r>
    </w:p>
    <w:p w14:paraId="407F8C11" w14:textId="77777777" w:rsidR="00EC162A" w:rsidRDefault="00EC162A" w:rsidP="00EC162A">
      <w:pPr>
        <w:spacing w:line="360" w:lineRule="auto"/>
        <w:jc w:val="both"/>
        <w:rPr>
          <w:rFonts w:ascii="Arial" w:hAnsi="Arial" w:cs="Arial"/>
          <w:b/>
          <w:sz w:val="24"/>
          <w:szCs w:val="24"/>
        </w:rPr>
      </w:pPr>
    </w:p>
    <w:p w14:paraId="4AC4168F" w14:textId="77777777" w:rsidR="001D51A6" w:rsidRDefault="001D51A6" w:rsidP="00EC162A">
      <w:pPr>
        <w:spacing w:line="360" w:lineRule="auto"/>
        <w:jc w:val="both"/>
        <w:rPr>
          <w:rFonts w:ascii="Arial" w:hAnsi="Arial" w:cs="Arial"/>
          <w:b/>
          <w:sz w:val="24"/>
          <w:szCs w:val="24"/>
        </w:rPr>
      </w:pPr>
    </w:p>
    <w:p w14:paraId="69BF7F54" w14:textId="77777777" w:rsidR="001D51A6" w:rsidRDefault="001D51A6" w:rsidP="00EC162A">
      <w:pPr>
        <w:spacing w:line="360" w:lineRule="auto"/>
        <w:jc w:val="both"/>
        <w:rPr>
          <w:rFonts w:ascii="Arial" w:hAnsi="Arial" w:cs="Arial"/>
          <w:b/>
          <w:sz w:val="24"/>
          <w:szCs w:val="24"/>
        </w:rPr>
      </w:pPr>
    </w:p>
    <w:p w14:paraId="7284A7E2" w14:textId="77777777" w:rsidR="001D51A6" w:rsidRDefault="001D51A6" w:rsidP="00EC162A">
      <w:pPr>
        <w:spacing w:line="360" w:lineRule="auto"/>
        <w:jc w:val="both"/>
        <w:rPr>
          <w:rFonts w:ascii="Arial" w:hAnsi="Arial" w:cs="Arial"/>
          <w:b/>
          <w:sz w:val="24"/>
          <w:szCs w:val="24"/>
        </w:rPr>
      </w:pPr>
    </w:p>
    <w:p w14:paraId="6629784B" w14:textId="77777777" w:rsidR="001D51A6" w:rsidRPr="00EC162A" w:rsidRDefault="001D51A6" w:rsidP="00EC162A">
      <w:pPr>
        <w:spacing w:line="360" w:lineRule="auto"/>
        <w:jc w:val="both"/>
        <w:rPr>
          <w:rFonts w:ascii="Arial" w:hAnsi="Arial" w:cs="Arial"/>
          <w:b/>
          <w:sz w:val="24"/>
          <w:szCs w:val="24"/>
        </w:rPr>
      </w:pPr>
    </w:p>
    <w:p w14:paraId="371B46A9" w14:textId="5FE680FA" w:rsidR="00F81E8B" w:rsidRPr="00FA23B9" w:rsidRDefault="00F81E8B" w:rsidP="00FA23B9">
      <w:pPr>
        <w:pStyle w:val="Ttulo2"/>
      </w:pPr>
      <w:bookmarkStart w:id="5" w:name="_Toc499123464"/>
      <w:r>
        <w:lastRenderedPageBreak/>
        <w:t>1.3 Metodologia</w:t>
      </w:r>
      <w:bookmarkEnd w:id="5"/>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gamificação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6" w:name="_Toc499123465"/>
      <w:r>
        <w:t>1.4 Estrutura do Trabalho</w:t>
      </w:r>
      <w:bookmarkEnd w:id="6"/>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gamificação</w:t>
      </w:r>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7" w:name="_Toc499123466"/>
      <w:r>
        <w:lastRenderedPageBreak/>
        <w:t>2 GERENCIAMENTO</w:t>
      </w:r>
      <w:r w:rsidR="00BD27CC" w:rsidRPr="00BD27CC">
        <w:t xml:space="preserve"> DE PROJETOS</w:t>
      </w:r>
      <w:bookmarkEnd w:id="7"/>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w:t>
      </w:r>
      <w:r w:rsidR="00E26F9D">
        <w:rPr>
          <w:rFonts w:ascii="Arial" w:hAnsi="Arial" w:cs="Arial"/>
          <w:color w:val="000000"/>
          <w:sz w:val="24"/>
          <w:szCs w:val="24"/>
        </w:rPr>
        <w:t>g</w:t>
      </w:r>
      <w:r w:rsidR="00E26F9D">
        <w:rPr>
          <w:rFonts w:ascii="Arial" w:hAnsi="Arial" w:cs="Arial"/>
          <w:color w:val="000000"/>
          <w:sz w:val="24"/>
          <w:szCs w:val="24"/>
        </w:rPr>
        <w:t xml:space="preserve">uia </w:t>
      </w:r>
      <w:r w:rsidR="006F70A9" w:rsidRPr="00DF3D88">
        <w:rPr>
          <w:rFonts w:ascii="Arial" w:hAnsi="Arial" w:cs="Arial"/>
          <w:i/>
          <w:sz w:val="24"/>
          <w:szCs w:val="24"/>
        </w:rPr>
        <w:t>Project Management Body of Knowledge</w:t>
      </w:r>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8" w:name="_Toc499123467"/>
      <w:r>
        <w:t>2.1.</w:t>
      </w:r>
      <w:r w:rsidR="00553F85">
        <w:t xml:space="preserve"> Introdução</w:t>
      </w:r>
      <w:bookmarkEnd w:id="8"/>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140793C4" w14:textId="77777777" w:rsidR="00BB6843" w:rsidRDefault="00BB6843" w:rsidP="00B877A2">
      <w:pPr>
        <w:spacing w:after="0" w:line="360" w:lineRule="auto"/>
        <w:ind w:firstLine="1134"/>
        <w:jc w:val="both"/>
        <w:rPr>
          <w:rFonts w:ascii="Arial" w:hAnsi="Arial" w:cs="Arial"/>
          <w:sz w:val="24"/>
          <w:szCs w:val="24"/>
        </w:rPr>
      </w:pPr>
    </w:p>
    <w:p w14:paraId="5F82F99D" w14:textId="77777777" w:rsidR="00F81E8B" w:rsidRDefault="00F81E8B">
      <w:pPr>
        <w:spacing w:after="0" w:line="360" w:lineRule="auto"/>
        <w:ind w:firstLine="1134"/>
        <w:jc w:val="both"/>
        <w:rPr>
          <w:rFonts w:ascii="Arial" w:hAnsi="Arial" w:cs="Arial"/>
          <w:sz w:val="24"/>
          <w:szCs w:val="24"/>
        </w:rPr>
      </w:pPr>
    </w:p>
    <w:p w14:paraId="3EAEEF80" w14:textId="77777777" w:rsidR="00F81E8B" w:rsidRDefault="00F81E8B">
      <w:pPr>
        <w:spacing w:after="0" w:line="360" w:lineRule="auto"/>
        <w:ind w:firstLine="1134"/>
        <w:jc w:val="both"/>
        <w:rPr>
          <w:rFonts w:ascii="Arial" w:hAnsi="Arial" w:cs="Arial"/>
          <w:sz w:val="24"/>
          <w:szCs w:val="24"/>
        </w:rPr>
      </w:pPr>
    </w:p>
    <w:p w14:paraId="0012A64E" w14:textId="6682B149" w:rsidR="00502160" w:rsidRPr="00502160" w:rsidRDefault="00D03D6D" w:rsidP="00502160">
      <w:pPr>
        <w:pStyle w:val="Ttulo2"/>
      </w:pPr>
      <w:bookmarkStart w:id="9" w:name="_Toc499123468"/>
      <w:r>
        <w:t>2.2. O que é gerenciamento de projetos?</w:t>
      </w:r>
      <w:bookmarkEnd w:id="9"/>
    </w:p>
    <w:p w14:paraId="6532505B" w14:textId="77777777" w:rsidR="00D03D6D" w:rsidRPr="009400D1" w:rsidRDefault="00D03D6D" w:rsidP="001C467F">
      <w:pPr>
        <w:spacing w:line="360" w:lineRule="auto"/>
        <w:ind w:firstLine="1134"/>
        <w:jc w:val="both"/>
        <w:rPr>
          <w:rFonts w:ascii="Arial" w:hAnsi="Arial" w:cs="Arial"/>
          <w:b/>
          <w:sz w:val="24"/>
          <w:szCs w:val="24"/>
        </w:rPr>
      </w:pPr>
      <w:r>
        <w:rPr>
          <w:rFonts w:ascii="Arial" w:hAnsi="Arial" w:cs="Arial"/>
          <w:sz w:val="24"/>
          <w:szCs w:val="24"/>
        </w:rPr>
        <w:t>Para entender o gerenciamento de projetos é preciso definir o que é um projeto. O PMBOK (2013) afirma que “Projeto é um esforço temporário empreendido para criar um produto, serviço ou resultado exclusivo”. Para Kerzner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Exploração da área de pré-sal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0" w:name="_Toc499123469"/>
      <w:r>
        <w:t>2.3. Subprojetos, programas e portfólios</w:t>
      </w:r>
      <w:bookmarkEnd w:id="10"/>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1" w:name="_Toc499123470"/>
      <w:r>
        <w:t>2.4. PMBOK</w:t>
      </w:r>
      <w:bookmarkEnd w:id="11"/>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Project Management Institute</w:t>
      </w:r>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2" w:name="_Toc499123471"/>
      <w:r>
        <w:t>2.5. Ciclo de vida de um projeto</w:t>
      </w:r>
      <w:bookmarkEnd w:id="12"/>
    </w:p>
    <w:p w14:paraId="1875DE7F" w14:textId="77777777"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3F05C8">
        <w:rPr>
          <w:rFonts w:ascii="Arial" w:hAnsi="Arial" w:cs="Arial"/>
          <w:color w:val="000000"/>
          <w:sz w:val="24"/>
          <w:szCs w:val="24"/>
        </w:rPr>
        <w:t>que, mesmo sendo a</w:t>
      </w:r>
      <w:r>
        <w:rPr>
          <w:rFonts w:ascii="Arial" w:hAnsi="Arial" w:cs="Arial"/>
          <w:color w:val="000000"/>
          <w:sz w:val="24"/>
          <w:szCs w:val="24"/>
        </w:rPr>
        <w:t xml:space="preserve">s </w:t>
      </w:r>
      <w:r w:rsidR="003F05C8">
        <w:rPr>
          <w:rFonts w:ascii="Arial" w:hAnsi="Arial" w:cs="Arial"/>
          <w:sz w:val="24"/>
          <w:szCs w:val="24"/>
        </w:rPr>
        <w:t xml:space="preserve">fases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25760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p>
    <w:p w14:paraId="0DC0F050" w14:textId="233AD86C" w:rsidR="00C07EE6" w:rsidRDefault="001D1F17"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525EF1D3" w14:textId="46905711" w:rsidR="00950C52" w:rsidRPr="009773F5" w:rsidRDefault="00752A09" w:rsidP="00950C52">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1F6FFA67" w14:textId="2568EC9D" w:rsidR="00AF7E65" w:rsidRDefault="00AF7E65" w:rsidP="00AF7E65">
      <w:pPr>
        <w:pStyle w:val="Legenda"/>
        <w:keepNext/>
        <w:jc w:val="center"/>
      </w:pPr>
      <w:bookmarkStart w:id="13" w:name="_Toc499123492"/>
      <w:r w:rsidRPr="00AF7E65">
        <w:rPr>
          <w:b/>
        </w:rPr>
        <w:t xml:space="preserve">Figura </w:t>
      </w:r>
      <w:r w:rsidR="00752A09">
        <w:rPr>
          <w:b/>
        </w:rPr>
        <w:t>2</w:t>
      </w:r>
      <w:r w:rsidRPr="00AF7E65">
        <w:rPr>
          <w:b/>
        </w:rPr>
        <w:t>.</w:t>
      </w:r>
      <w:r w:rsidRPr="0058151B">
        <w:t xml:space="preserve"> Variação do esforço com o tempo para o projeto</w:t>
      </w:r>
      <w:bookmarkEnd w:id="13"/>
    </w:p>
    <w:p w14:paraId="25E61796" w14:textId="55908689" w:rsidR="00950C52" w:rsidRDefault="00AE0982" w:rsidP="005F638A">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5DDE970B">
            <wp:extent cx="5194800" cy="3238812"/>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4800" cy="3238812"/>
                    </a:xfrm>
                    <a:prstGeom prst="rect">
                      <a:avLst/>
                    </a:prstGeom>
                    <a:noFill/>
                    <a:ln>
                      <a:noFill/>
                    </a:ln>
                  </pic:spPr>
                </pic:pic>
              </a:graphicData>
            </a:graphic>
          </wp:inline>
        </w:drawing>
      </w:r>
    </w:p>
    <w:p w14:paraId="0723AAFD"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lastRenderedPageBreak/>
        <w:t>Fonte: VARGAS, 2016, P. 29.</w:t>
      </w:r>
    </w:p>
    <w:p w14:paraId="7E63690C" w14:textId="77777777" w:rsidR="00950C52" w:rsidRDefault="00950C52" w:rsidP="00950C52">
      <w:pPr>
        <w:widowControl w:val="0"/>
        <w:autoSpaceDE w:val="0"/>
        <w:autoSpaceDN w:val="0"/>
        <w:adjustRightInd w:val="0"/>
        <w:spacing w:after="240" w:line="360" w:lineRule="auto"/>
        <w:jc w:val="both"/>
        <w:rPr>
          <w:rFonts w:ascii="Arial" w:hAnsi="Arial" w:cs="Arial"/>
          <w:sz w:val="24"/>
          <w:szCs w:val="24"/>
        </w:rPr>
      </w:pPr>
    </w:p>
    <w:p w14:paraId="46C1F9F4" w14:textId="77777777" w:rsidR="00950C52" w:rsidRDefault="00950C52" w:rsidP="00EA0E8A">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t xml:space="preserve"> A Figura 2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1A9EE494" w14:textId="77777777" w:rsidR="00950C52" w:rsidRDefault="00950C52" w:rsidP="00950C52">
      <w:pPr>
        <w:widowControl w:val="0"/>
        <w:autoSpaceDE w:val="0"/>
        <w:autoSpaceDN w:val="0"/>
        <w:adjustRightInd w:val="0"/>
        <w:spacing w:after="240" w:line="360" w:lineRule="auto"/>
        <w:ind w:firstLine="708"/>
        <w:jc w:val="both"/>
        <w:rPr>
          <w:rFonts w:ascii="Times" w:hAnsi="Times" w:cs="Times"/>
          <w:color w:val="000000"/>
          <w:sz w:val="24"/>
          <w:szCs w:val="24"/>
        </w:rPr>
      </w:pPr>
    </w:p>
    <w:p w14:paraId="5CB3BA8F" w14:textId="77777777" w:rsidR="00950C52" w:rsidRDefault="00950C52" w:rsidP="00950C52">
      <w:pPr>
        <w:widowControl w:val="0"/>
        <w:autoSpaceDE w:val="0"/>
        <w:autoSpaceDN w:val="0"/>
        <w:adjustRightInd w:val="0"/>
        <w:spacing w:after="240" w:line="360" w:lineRule="auto"/>
        <w:jc w:val="both"/>
        <w:rPr>
          <w:rFonts w:ascii="Times" w:hAnsi="Times" w:cs="Times"/>
          <w:b/>
          <w:color w:val="000000"/>
          <w:sz w:val="24"/>
          <w:szCs w:val="24"/>
        </w:rPr>
      </w:pPr>
    </w:p>
    <w:p w14:paraId="7608F403" w14:textId="77777777" w:rsidR="00950C52" w:rsidRDefault="00950C52" w:rsidP="00950C52">
      <w:pPr>
        <w:widowControl w:val="0"/>
        <w:autoSpaceDE w:val="0"/>
        <w:autoSpaceDN w:val="0"/>
        <w:adjustRightInd w:val="0"/>
        <w:spacing w:after="240" w:line="360" w:lineRule="auto"/>
        <w:jc w:val="both"/>
        <w:rPr>
          <w:rFonts w:ascii="Times" w:hAnsi="Times" w:cs="Times"/>
          <w:b/>
          <w:color w:val="000000"/>
          <w:sz w:val="24"/>
          <w:szCs w:val="24"/>
        </w:rPr>
      </w:pPr>
    </w:p>
    <w:p w14:paraId="5085FECA" w14:textId="77777777" w:rsidR="00AF7E65" w:rsidRDefault="00AF7E65" w:rsidP="00AF7E65">
      <w:pPr>
        <w:pStyle w:val="Legenda"/>
        <w:keepNext/>
        <w:jc w:val="center"/>
      </w:pPr>
      <w:bookmarkStart w:id="14" w:name="_Toc499123493"/>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257606">
        <w:rPr>
          <w:b/>
          <w:noProof/>
        </w:rPr>
        <w:t>2</w:t>
      </w:r>
      <w:r w:rsidRPr="00AF7E65">
        <w:rPr>
          <w:b/>
        </w:rPr>
        <w:fldChar w:fldCharType="end"/>
      </w:r>
      <w:r w:rsidRPr="00AF7E65">
        <w:rPr>
          <w:b/>
        </w:rPr>
        <w:t>.</w:t>
      </w:r>
      <w:r>
        <w:t xml:space="preserve"> </w:t>
      </w:r>
      <w:r w:rsidRPr="00BB2E32">
        <w:t>Análise comparativa da incerteza do risco com a quantidade arriscada</w:t>
      </w:r>
      <w:bookmarkEnd w:id="14"/>
    </w:p>
    <w:p w14:paraId="3F8C7435" w14:textId="3506E57B" w:rsidR="00950C52" w:rsidRDefault="00AE0982" w:rsidP="0045165F">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21076DAA">
            <wp:extent cx="5067300" cy="32385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32385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5" w:name="_Toc499123472"/>
      <w:r>
        <w:lastRenderedPageBreak/>
        <w:t>2.6. Os grupos de processos de gerenciamento de projetos</w:t>
      </w:r>
      <w:bookmarkEnd w:id="15"/>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Project Management Body of Knowledge</w:t>
      </w:r>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3248DB3E"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r>
        <w:rPr>
          <w:rFonts w:ascii="Arial" w:hAnsi="Arial" w:cs="Arial"/>
          <w:sz w:val="24"/>
          <w:szCs w:val="24"/>
        </w:rPr>
        <w:t xml:space="preserve">Kerzner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6528F9">
        <w:rPr>
          <w:rFonts w:ascii="Arial" w:hAnsi="Arial" w:cs="Arial"/>
          <w:sz w:val="24"/>
          <w:szCs w:val="24"/>
        </w:rPr>
        <w:t>ilustrada</w:t>
      </w:r>
      <w:r w:rsidR="00E95C9B">
        <w:rPr>
          <w:rFonts w:ascii="Arial" w:hAnsi="Arial" w:cs="Arial"/>
          <w:sz w:val="24"/>
          <w:szCs w:val="24"/>
        </w:rPr>
        <w:t xml:space="preserve"> na Figura 3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11512FF6" w14:textId="77777777" w:rsidR="004E0FA8" w:rsidRP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500B14E0"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42CB3EF"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1FFBA81"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AA2C92B"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3094621F" w14:textId="006119AC" w:rsidR="00257606" w:rsidRPr="00257606" w:rsidRDefault="00257606" w:rsidP="006528F9">
      <w:pPr>
        <w:pStyle w:val="Legenda"/>
        <w:keepNext/>
        <w:jc w:val="center"/>
      </w:pPr>
      <w:r w:rsidRPr="00257606">
        <w:rPr>
          <w:b/>
        </w:rPr>
        <w:lastRenderedPageBreak/>
        <w:t xml:space="preserve">Figura </w:t>
      </w:r>
      <w:r w:rsidRPr="00257606">
        <w:rPr>
          <w:b/>
        </w:rPr>
        <w:fldChar w:fldCharType="begin"/>
      </w:r>
      <w:r w:rsidRPr="00257606">
        <w:rPr>
          <w:b/>
        </w:rPr>
        <w:instrText xml:space="preserve"> SEQ Figura \* ARABIC </w:instrText>
      </w:r>
      <w:r w:rsidRPr="00257606">
        <w:rPr>
          <w:b/>
        </w:rPr>
        <w:fldChar w:fldCharType="separate"/>
      </w:r>
      <w:r w:rsidRPr="00257606">
        <w:rPr>
          <w:b/>
          <w:noProof/>
        </w:rPr>
        <w:t>3</w:t>
      </w:r>
      <w:r w:rsidRPr="00257606">
        <w:rPr>
          <w:b/>
        </w:rPr>
        <w:fldChar w:fldCharType="end"/>
      </w:r>
      <w:r>
        <w:rPr>
          <w:b/>
        </w:rPr>
        <w:t xml:space="preserve">. </w:t>
      </w:r>
      <w:r w:rsidR="006528F9">
        <w:t>O ciclo de vida do projeto subdividido em Grupos de Processo</w:t>
      </w:r>
    </w:p>
    <w:p w14:paraId="64B62525" w14:textId="77777777" w:rsidR="00257606" w:rsidRDefault="00257606" w:rsidP="00AA0B76">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7F535985">
            <wp:extent cx="4680000" cy="2776796"/>
            <wp:effectExtent l="0" t="0" r="0" b="0"/>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000" cy="2776796"/>
                    </a:xfrm>
                    <a:prstGeom prst="rect">
                      <a:avLst/>
                    </a:prstGeom>
                    <a:noFill/>
                    <a:ln>
                      <a:noFill/>
                    </a:ln>
                  </pic:spPr>
                </pic:pic>
              </a:graphicData>
            </a:graphic>
          </wp:inline>
        </w:drawing>
      </w:r>
    </w:p>
    <w:p w14:paraId="4C51CB0C" w14:textId="5EFCF464" w:rsidR="006528F9" w:rsidRPr="00242935" w:rsidRDefault="006528F9" w:rsidP="006528F9">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34</w:t>
      </w:r>
      <w:r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6" w:author="Rafael Barbosa" w:date="2017-11-05T14:21:00Z"/>
          <w:rFonts w:ascii="Arial" w:hAnsi="Arial" w:cs="Arial"/>
          <w:sz w:val="24"/>
          <w:szCs w:val="24"/>
        </w:rPr>
      </w:pPr>
      <w:r>
        <w:rPr>
          <w:rFonts w:ascii="Arial" w:hAnsi="Arial" w:cs="Arial"/>
          <w:color w:val="000000"/>
          <w:sz w:val="24"/>
          <w:szCs w:val="24"/>
        </w:rPr>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17"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18"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4A96DBE3" w14:textId="47365856" w:rsidR="0001491E" w:rsidRDefault="004E0FA8" w:rsidP="00A7719C">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0B3F49A6" w14:textId="77777777" w:rsidR="004F28A9" w:rsidRDefault="004F28A9" w:rsidP="00A7719C">
      <w:pPr>
        <w:widowControl w:val="0"/>
        <w:autoSpaceDE w:val="0"/>
        <w:autoSpaceDN w:val="0"/>
        <w:adjustRightInd w:val="0"/>
        <w:spacing w:after="0" w:line="360" w:lineRule="auto"/>
        <w:ind w:firstLine="1134"/>
        <w:jc w:val="both"/>
        <w:rPr>
          <w:rFonts w:ascii="Arial" w:hAnsi="Arial" w:cs="Arial"/>
          <w:sz w:val="24"/>
          <w:szCs w:val="24"/>
        </w:rPr>
      </w:pPr>
    </w:p>
    <w:p w14:paraId="15F910FE" w14:textId="77777777" w:rsidR="004F28A9" w:rsidRDefault="004F28A9" w:rsidP="00A7719C">
      <w:pPr>
        <w:widowControl w:val="0"/>
        <w:autoSpaceDE w:val="0"/>
        <w:autoSpaceDN w:val="0"/>
        <w:adjustRightInd w:val="0"/>
        <w:spacing w:after="0" w:line="360" w:lineRule="auto"/>
        <w:ind w:firstLine="1134"/>
        <w:jc w:val="both"/>
        <w:rPr>
          <w:rFonts w:ascii="Arial" w:hAnsi="Arial" w:cs="Arial"/>
          <w:sz w:val="24"/>
          <w:szCs w:val="24"/>
        </w:rPr>
      </w:pPr>
      <w:bookmarkStart w:id="19" w:name="_GoBack"/>
      <w:bookmarkEnd w:id="19"/>
    </w:p>
    <w:p w14:paraId="187E7AA5" w14:textId="3A9E5852" w:rsidR="0060265D" w:rsidRPr="004D6A8F" w:rsidRDefault="0060265D" w:rsidP="00BB6843">
      <w:pPr>
        <w:pStyle w:val="Ttulo2"/>
      </w:pPr>
      <w:bookmarkStart w:id="20" w:name="_Toc499123473"/>
      <w:r>
        <w:lastRenderedPageBreak/>
        <w:t>2.7. Áreas de conhecimento</w:t>
      </w:r>
      <w:bookmarkEnd w:id="20"/>
    </w:p>
    <w:p w14:paraId="4733C3FD" w14:textId="75197264"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w:t>
      </w:r>
      <w:r w:rsidR="008E4F03">
        <w:rPr>
          <w:rFonts w:ascii="Arial" w:hAnsi="Arial" w:cs="Arial"/>
          <w:color w:val="000000"/>
          <w:sz w:val="24"/>
          <w:szCs w:val="24"/>
        </w:rPr>
        <w:t>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w:t>
      </w:r>
      <w:r w:rsidR="008E4F03">
        <w:rPr>
          <w:rFonts w:ascii="Arial" w:hAnsi="Arial" w:cs="Arial"/>
          <w:color w:val="000000"/>
          <w:sz w:val="24"/>
          <w:szCs w:val="24"/>
        </w:rPr>
        <w:t xml:space="preserve">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são agrupados em dez áreas de conhecimento distintas</w:t>
      </w:r>
      <w:r w:rsidR="00E95C9B">
        <w:rPr>
          <w:rFonts w:ascii="Arial" w:hAnsi="Arial" w:cs="Arial"/>
          <w:sz w:val="24"/>
          <w:szCs w:val="24"/>
        </w:rPr>
        <w:t>, conforme a Figura 4</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20641238" w14:textId="6DBA3958" w:rsidR="0060265D" w:rsidRDefault="0060265D" w:rsidP="0060265D">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3A1BAD0F" w14:textId="467E8ADA" w:rsidR="00D60BCA" w:rsidRDefault="00D60BCA" w:rsidP="00D60BCA">
      <w:pPr>
        <w:pStyle w:val="Legenda"/>
        <w:keepNext/>
        <w:jc w:val="center"/>
      </w:pPr>
      <w:bookmarkStart w:id="21" w:name="_Toc499123494"/>
      <w:r w:rsidRPr="00D60BCA">
        <w:rPr>
          <w:b/>
        </w:rPr>
        <w:t xml:space="preserve">Figura </w:t>
      </w:r>
      <w:r w:rsidR="00E95C9B">
        <w:rPr>
          <w:b/>
        </w:rPr>
        <w:t>4</w:t>
      </w:r>
      <w:r w:rsidRPr="00D60BCA">
        <w:rPr>
          <w:b/>
        </w:rPr>
        <w:t>.</w:t>
      </w:r>
      <w:r>
        <w:t xml:space="preserve"> </w:t>
      </w:r>
      <w:r w:rsidRPr="001C1508">
        <w:t>As dez áreas de conhecimento do gerenciamento de projetos</w:t>
      </w:r>
      <w:bookmarkEnd w:id="21"/>
    </w:p>
    <w:p w14:paraId="52CAF390" w14:textId="4827A98C" w:rsidR="0060265D" w:rsidRDefault="00AE0982" w:rsidP="00AD0B4E">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6A8413E1">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4EEEB05B" w14:textId="77777777" w:rsidR="0060265D" w:rsidRPr="00242935" w:rsidRDefault="0060265D"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35F0731E"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647D1A7E"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52BFA2B2" w14:textId="77777777" w:rsidR="006528F9" w:rsidRDefault="006528F9" w:rsidP="0060265D">
      <w:pPr>
        <w:widowControl w:val="0"/>
        <w:autoSpaceDE w:val="0"/>
        <w:autoSpaceDN w:val="0"/>
        <w:adjustRightInd w:val="0"/>
        <w:spacing w:after="240" w:line="360" w:lineRule="auto"/>
        <w:jc w:val="both"/>
        <w:rPr>
          <w:rFonts w:ascii="Times" w:hAnsi="Times" w:cs="Times"/>
          <w:b/>
          <w:color w:val="000000"/>
          <w:sz w:val="24"/>
          <w:szCs w:val="24"/>
        </w:rPr>
      </w:pPr>
    </w:p>
    <w:p w14:paraId="54430CEC"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468D3739" w14:textId="310EEE5F" w:rsidR="00AE315C" w:rsidRDefault="00AE315C" w:rsidP="00AE315C">
      <w:pPr>
        <w:pStyle w:val="Legenda"/>
        <w:keepNext/>
      </w:pPr>
      <w:bookmarkStart w:id="22"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projeto será concluído dentro da qualidade desejada, 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47491027" w14:textId="77777777" w:rsidR="0060265D" w:rsidRPr="00E536D1" w:rsidRDefault="0060265D" w:rsidP="0060265D">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8FD9437" w14:textId="77777777" w:rsidR="00AA0B76" w:rsidRDefault="00AA0B76" w:rsidP="00AA0B76">
      <w:pPr>
        <w:spacing w:after="0" w:line="360" w:lineRule="auto"/>
        <w:jc w:val="both"/>
        <w:rPr>
          <w:rFonts w:ascii="Arial" w:hAnsi="Arial" w:cs="Arial"/>
          <w:sz w:val="24"/>
          <w:szCs w:val="24"/>
        </w:rPr>
      </w:pPr>
    </w:p>
    <w:p w14:paraId="132BD8FA" w14:textId="77777777" w:rsidR="0001491E" w:rsidRDefault="0001491E">
      <w:pPr>
        <w:spacing w:after="0" w:line="360" w:lineRule="auto"/>
        <w:ind w:firstLine="1134"/>
        <w:jc w:val="both"/>
        <w:rPr>
          <w:rFonts w:ascii="Arial" w:hAnsi="Arial" w:cs="Arial"/>
          <w:sz w:val="24"/>
          <w:szCs w:val="24"/>
        </w:rPr>
      </w:pPr>
    </w:p>
    <w:p w14:paraId="24DB8C34" w14:textId="77777777" w:rsidR="00AE315C" w:rsidRDefault="00AE315C">
      <w:pPr>
        <w:spacing w:after="0" w:line="360" w:lineRule="auto"/>
        <w:ind w:firstLine="1134"/>
        <w:jc w:val="both"/>
        <w:rPr>
          <w:rFonts w:ascii="Arial" w:hAnsi="Arial" w:cs="Arial"/>
          <w:sz w:val="24"/>
          <w:szCs w:val="24"/>
        </w:rPr>
      </w:pPr>
    </w:p>
    <w:p w14:paraId="159E6AA1" w14:textId="77777777" w:rsidR="00AE315C" w:rsidRDefault="00AE315C">
      <w:pPr>
        <w:spacing w:after="0" w:line="360" w:lineRule="auto"/>
        <w:ind w:firstLine="1134"/>
        <w:jc w:val="both"/>
        <w:rPr>
          <w:rFonts w:ascii="Arial" w:hAnsi="Arial" w:cs="Arial"/>
          <w:sz w:val="24"/>
          <w:szCs w:val="24"/>
        </w:rPr>
      </w:pPr>
    </w:p>
    <w:p w14:paraId="142F9DE1" w14:textId="48CFEDEB" w:rsidR="003E27F5" w:rsidRPr="004B664E" w:rsidRDefault="003E27F5" w:rsidP="00BB6843">
      <w:pPr>
        <w:pStyle w:val="Ttulo2"/>
      </w:pPr>
      <w:bookmarkStart w:id="23" w:name="_Toc499123474"/>
      <w:r>
        <w:t>2.8. O Ambiente Organizacional</w:t>
      </w:r>
      <w:bookmarkEnd w:id="23"/>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49C7D97E"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r w:rsidR="003E27F5" w:rsidRPr="00003023">
        <w:rPr>
          <w:rFonts w:ascii="Arial" w:hAnsi="Arial" w:cs="Arial"/>
          <w:i/>
          <w:color w:val="000000"/>
          <w:sz w:val="24"/>
          <w:szCs w:val="24"/>
        </w:rPr>
        <w:t>Guide</w:t>
      </w:r>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4"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4"/>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 xml:space="preserve">Caracterizada pela hierarquia funcional na organização, mas sem a mesma força das estruturas </w:t>
            </w:r>
            <w:r w:rsidRPr="00736963">
              <w:rPr>
                <w:rFonts w:ascii="Arial" w:hAnsi="Arial" w:cs="Arial"/>
                <w:color w:val="000000"/>
              </w:rPr>
              <w:lastRenderedPageBreak/>
              <w:t>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lastRenderedPageBreak/>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 xml:space="preserve">Representa um sistema de autoridade, responsabilidade e disponibilidade misto dentro da empresa, possuindo </w:t>
            </w:r>
            <w:r w:rsidRPr="00736963">
              <w:rPr>
                <w:rFonts w:ascii="Arial" w:hAnsi="Arial" w:cs="Arial"/>
                <w:color w:val="000000"/>
              </w:rPr>
              <w:lastRenderedPageBreak/>
              <w:t>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lastRenderedPageBreak/>
              <w:t xml:space="preserve">Estruturada em torno dos projetos, englobando toda a parte funcional da organização dentro de </w:t>
            </w:r>
            <w:r w:rsidRPr="00736963">
              <w:rPr>
                <w:rFonts w:ascii="Arial" w:hAnsi="Arial" w:cs="Arial"/>
                <w:color w:val="000000"/>
              </w:rPr>
              <w:lastRenderedPageBreak/>
              <w:t>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lastRenderedPageBreak/>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5" w:name="_Toc499123475"/>
      <w:r>
        <w:t>2.9. Escritório de gerenciamento de projeto</w:t>
      </w:r>
      <w:bookmarkEnd w:id="25"/>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6" w:name="_Toc499123476"/>
      <w:r>
        <w:t>2.10 O Processo de Gerenciamento do Projeto</w:t>
      </w:r>
      <w:bookmarkEnd w:id="26"/>
    </w:p>
    <w:p w14:paraId="256CF279" w14:textId="77777777" w:rsidR="006A0E31" w:rsidRDefault="006A0E31" w:rsidP="00EC5C4C">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3766CD63" w14:textId="77777777" w:rsidR="00831F5D" w:rsidRDefault="00831F5D" w:rsidP="00EC5C4C">
      <w:pPr>
        <w:widowControl w:val="0"/>
        <w:autoSpaceDE w:val="0"/>
        <w:autoSpaceDN w:val="0"/>
        <w:adjustRightInd w:val="0"/>
        <w:spacing w:after="0" w:line="360" w:lineRule="auto"/>
        <w:ind w:firstLine="1134"/>
        <w:jc w:val="both"/>
        <w:rPr>
          <w:rFonts w:ascii="Arial" w:hAnsi="Arial" w:cs="Arial"/>
          <w:color w:val="000000"/>
          <w:sz w:val="24"/>
          <w:szCs w:val="24"/>
        </w:rPr>
      </w:pPr>
    </w:p>
    <w:p w14:paraId="6523D44C" w14:textId="77777777" w:rsidR="00550B1D" w:rsidRDefault="00550B1D" w:rsidP="00EC5C4C">
      <w:pPr>
        <w:widowControl w:val="0"/>
        <w:autoSpaceDE w:val="0"/>
        <w:autoSpaceDN w:val="0"/>
        <w:adjustRightInd w:val="0"/>
        <w:spacing w:after="0" w:line="360" w:lineRule="auto"/>
        <w:ind w:firstLine="1134"/>
        <w:jc w:val="both"/>
        <w:rPr>
          <w:rFonts w:ascii="Arial" w:hAnsi="Arial" w:cs="Arial"/>
          <w:color w:val="000000"/>
          <w:sz w:val="24"/>
          <w:szCs w:val="24"/>
        </w:rPr>
      </w:pPr>
    </w:p>
    <w:p w14:paraId="5F9EC13B" w14:textId="4F964E20" w:rsidR="00EC5C4C" w:rsidRPr="00D64E5F" w:rsidRDefault="00550B1D" w:rsidP="00D64E5F">
      <w:pPr>
        <w:pStyle w:val="Ttulo2"/>
      </w:pPr>
      <w:bookmarkStart w:id="27" w:name="_Toc499123477"/>
      <w:r>
        <w:lastRenderedPageBreak/>
        <w:t xml:space="preserve">2.11 </w:t>
      </w:r>
      <w:r w:rsidR="00637A6B">
        <w:t>Sistemas de Gestão de Projetos</w:t>
      </w:r>
      <w:bookmarkEnd w:id="27"/>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As ferramentas que dão suporte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r>
        <w:rPr>
          <w:rFonts w:ascii="Arial" w:hAnsi="Arial" w:cs="Arial"/>
          <w:sz w:val="24"/>
          <w:szCs w:val="24"/>
        </w:rPr>
        <w:t>Kerzner,</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r w:rsidRPr="00EB6A5C">
        <w:rPr>
          <w:rFonts w:ascii="Arial" w:hAnsi="Arial" w:cs="Arial"/>
        </w:rPr>
        <w:t>os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3F87546E" w14:textId="77777777"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t>O Project Management Institut</w:t>
      </w:r>
      <w:r>
        <w:rPr>
          <w:rFonts w:ascii="Arial" w:hAnsi="Arial" w:cs="Arial"/>
          <w:sz w:val="24"/>
          <w:szCs w:val="24"/>
        </w:rPr>
        <w:t>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gamificação. 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693F8B72" w14:textId="69FD9F2A" w:rsidR="00550B1D" w:rsidRDefault="006A0E31" w:rsidP="007E6C59">
      <w:pPr>
        <w:widowControl w:val="0"/>
        <w:autoSpaceDE w:val="0"/>
        <w:autoSpaceDN w:val="0"/>
        <w:adjustRightInd w:val="0"/>
        <w:spacing w:line="240" w:lineRule="auto"/>
        <w:ind w:left="2268"/>
        <w:jc w:val="both"/>
        <w:rPr>
          <w:rFonts w:ascii="Arial" w:hAnsi="Arial" w:cs="Arial"/>
          <w:color w:val="000000"/>
        </w:rPr>
      </w:pPr>
      <w:r w:rsidRPr="00906F9F">
        <w:rPr>
          <w:rFonts w:ascii="Arial" w:hAnsi="Arial" w:cs="Arial"/>
          <w:color w:val="000000"/>
        </w:rPr>
        <w:t>a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r w:rsidRPr="00906F9F">
        <w:rPr>
          <w:rFonts w:ascii="Arial" w:hAnsi="Arial" w:cs="Arial"/>
          <w:color w:val="000000"/>
        </w:rPr>
        <w:t>da qual ela é cobrada e o comprometimento com os objetivos profissionais. A Tecnologia da Informação criou a possibilidade</w:t>
      </w:r>
      <w:r w:rsidRPr="00906F9F">
        <w:rPr>
          <w:rFonts w:ascii="MS Mincho" w:eastAsia="MS Mincho" w:hAnsi="MS Mincho" w:cs="MS Mincho"/>
          <w:color w:val="000000"/>
        </w:rPr>
        <w:t> </w:t>
      </w:r>
      <w:r w:rsidRPr="00906F9F">
        <w:rPr>
          <w:rFonts w:ascii="Arial" w:hAnsi="Arial" w:cs="Arial"/>
          <w:color w:val="000000"/>
        </w:rPr>
        <w:t>de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41CFEF37"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6118EC77"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1434891E"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3E7D0F5A"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lastRenderedPageBreak/>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28" w:name="_Toc499123478"/>
      <w:r>
        <w:lastRenderedPageBreak/>
        <w:t>3</w:t>
      </w:r>
      <w:r w:rsidRPr="00F44B1A">
        <w:t xml:space="preserve"> </w:t>
      </w:r>
      <w:r>
        <w:t>GAMIFICAÇÃO</w:t>
      </w:r>
      <w:bookmarkEnd w:id="28"/>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Gamificação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gamificação,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29" w:name="_Toc499123479"/>
      <w:r>
        <w:t>3.1. O que são jogos</w:t>
      </w:r>
      <w:bookmarkEnd w:id="29"/>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 xml:space="preserve">Jogo é um termo do latim “jocus” que significa brincadeira, entretenimento e diversão. </w:t>
      </w:r>
      <w:r>
        <w:rPr>
          <w:rFonts w:ascii="Arial" w:hAnsi="Arial" w:cs="Arial"/>
          <w:color w:val="000000"/>
          <w:sz w:val="24"/>
          <w:szCs w:val="24"/>
        </w:rPr>
        <w:t>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gamificação implica na compreensão do que são jogos, a partir de sua natureza e significado. A definição apresentada por Kapp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elicitando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0" w:name="_Toc499123480"/>
      <w:r>
        <w:lastRenderedPageBreak/>
        <w:t>3.2. Histórico</w:t>
      </w:r>
      <w:bookmarkEnd w:id="30"/>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gamificação começou no ano de 1912 quando a marca americana Cracker Jack, de biscoitos e </w:t>
      </w:r>
      <w:r w:rsidRPr="000606F0">
        <w:rPr>
          <w:rFonts w:ascii="Arial" w:hAnsi="Arial" w:cs="Arial"/>
          <w:i/>
          <w:color w:val="000000"/>
          <w:sz w:val="24"/>
          <w:szCs w:val="24"/>
        </w:rPr>
        <w:t>snacks</w:t>
      </w:r>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Bartle,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gamificação naquela época era mais ou menos como pegar algo que não era um jogo e transformar em um jogo (ALVES, 2015).</w:t>
      </w:r>
    </w:p>
    <w:p w14:paraId="175C25FC" w14:textId="3B5553C0"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r>
        <w:rPr>
          <w:rFonts w:ascii="Arial" w:hAnsi="Arial" w:cs="Arial"/>
          <w:i/>
          <w:color w:val="000000"/>
          <w:sz w:val="24"/>
          <w:szCs w:val="24"/>
        </w:rPr>
        <w:t xml:space="preserve">Serious game </w:t>
      </w:r>
      <w:r>
        <w:rPr>
          <w:rFonts w:ascii="Arial" w:hAnsi="Arial" w:cs="Arial"/>
          <w:color w:val="000000"/>
          <w:sz w:val="24"/>
          <w:szCs w:val="24"/>
        </w:rPr>
        <w:t>ganha proporção</w:t>
      </w:r>
      <w:r>
        <w:rPr>
          <w:rFonts w:ascii="Arial" w:hAnsi="Arial" w:cs="Arial"/>
          <w:color w:val="000000"/>
          <w:sz w:val="24"/>
          <w:szCs w:val="24"/>
        </w:rPr>
        <w:t xml:space="preserve"> e</w:t>
      </w:r>
      <w:r>
        <w:rPr>
          <w:rFonts w:ascii="Arial" w:hAnsi="Arial" w:cs="Arial"/>
          <w:i/>
          <w:color w:val="000000"/>
          <w:sz w:val="24"/>
          <w:szCs w:val="24"/>
        </w:rPr>
        <w:t xml:space="preserve"> </w:t>
      </w:r>
      <w:r>
        <w:rPr>
          <w:rFonts w:ascii="Arial" w:hAnsi="Arial" w:cs="Arial"/>
          <w:color w:val="000000"/>
          <w:sz w:val="24"/>
          <w:szCs w:val="24"/>
        </w:rPr>
        <w:t>reúne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Esta categoria, entretanto, não se enquadra na gamificação uma vez que visa à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Gamificação surgiu no formato que é conhecido hoje. O termo é atribuído a Nick Pelling,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 xml:space="preserve">60. Ele fundou uma consultoria chamada “Conunda”, com o objetivo de promover a gamificação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Todavia, foi no ano de 2010 que a gamificação se proliferou atingindo o mercado de massa. Espalharam-se apresentações sobre o tema, como a de Jesse Schell, que ilustrou como seria o mundo com a disseminação da gamificação para todas as categorias. Também foram lançadas literaturas na área, como o livro “Reality is Broken”, escrito por Jane McGonigal, contendo vários exemplos de como os jogos podem gerar impacto positivo no mundo (ALVES, 2015).</w:t>
      </w:r>
    </w:p>
    <w:p w14:paraId="198E2F25" w14:textId="29A4382C" w:rsidR="00997A20" w:rsidRPr="00F13403" w:rsidRDefault="00997A20" w:rsidP="00BB6843">
      <w:pPr>
        <w:pStyle w:val="Ttulo2"/>
      </w:pPr>
      <w:bookmarkStart w:id="31" w:name="_Toc499123481"/>
      <w:r>
        <w:t>3.3. Definição de gamificação</w:t>
      </w:r>
      <w:bookmarkEnd w:id="31"/>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gamificação, que é a tradução do termo </w:t>
      </w:r>
      <w:r w:rsidRPr="00DB59E9">
        <w:rPr>
          <w:rFonts w:ascii="Arial" w:hAnsi="Arial" w:cs="Arial"/>
          <w:i/>
          <w:sz w:val="24"/>
          <w:szCs w:val="24"/>
        </w:rPr>
        <w:t>gamification</w:t>
      </w:r>
      <w:r w:rsidRPr="00DB59E9">
        <w:rPr>
          <w:rFonts w:ascii="Arial" w:hAnsi="Arial" w:cs="Arial"/>
          <w:sz w:val="24"/>
          <w:szCs w:val="24"/>
        </w:rPr>
        <w:t>.</w:t>
      </w:r>
    </w:p>
    <w:p w14:paraId="4459C801" w14:textId="057FE8CF" w:rsidR="00997A20" w:rsidRDefault="00997A20" w:rsidP="00F13403">
      <w:pPr>
        <w:spacing w:after="0" w:line="360" w:lineRule="auto"/>
        <w:ind w:firstLine="1134"/>
        <w:jc w:val="both"/>
        <w:rPr>
          <w:rFonts w:ascii="Arial" w:hAnsi="Arial" w:cs="Arial"/>
          <w:sz w:val="24"/>
          <w:szCs w:val="24"/>
        </w:rPr>
      </w:pPr>
      <w:r w:rsidRPr="00DB59E9">
        <w:rPr>
          <w:rFonts w:ascii="Arial" w:hAnsi="Arial" w:cs="Arial"/>
          <w:sz w:val="24"/>
          <w:szCs w:val="24"/>
        </w:rPr>
        <w:t>Com o avanço tecnológico, a expansão do processo de gamificação foi facilitad</w:t>
      </w:r>
      <w:r>
        <w:rPr>
          <w:rFonts w:ascii="Arial" w:hAnsi="Arial" w:cs="Arial"/>
          <w:sz w:val="24"/>
          <w:szCs w:val="24"/>
        </w:rPr>
        <w:t>a</w:t>
      </w:r>
      <w:r w:rsidRPr="00DB59E9">
        <w:rPr>
          <w:rFonts w:ascii="Arial" w:hAnsi="Arial" w:cs="Arial"/>
          <w:sz w:val="24"/>
          <w:szCs w:val="24"/>
        </w:rPr>
        <w:t>, mas a aplicação da estrutura de jogo já acontecia em situações profissionais. 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w:t>
      </w:r>
      <w:r w:rsidRPr="00DB59E9">
        <w:rPr>
          <w:rFonts w:ascii="Arial" w:hAnsi="Arial" w:cs="Arial"/>
          <w:sz w:val="24"/>
          <w:szCs w:val="24"/>
        </w:rPr>
        <w:lastRenderedPageBreak/>
        <w:t>etárias, o jogo está cada vez mais presente no dia a dia das pessoas e a tecnologia tem sido grande aliada.</w:t>
      </w:r>
    </w:p>
    <w:p w14:paraId="435A9E9D" w14:textId="77777777" w:rsidR="00F13403" w:rsidRDefault="00F13403" w:rsidP="00F13403">
      <w:pPr>
        <w:spacing w:after="0" w:line="360" w:lineRule="auto"/>
        <w:ind w:firstLine="1134"/>
        <w:jc w:val="both"/>
        <w:rPr>
          <w:rFonts w:ascii="Arial" w:hAnsi="Arial" w:cs="Arial"/>
          <w:sz w:val="24"/>
          <w:szCs w:val="24"/>
        </w:rPr>
      </w:pPr>
    </w:p>
    <w:p w14:paraId="0683B51F" w14:textId="77777777" w:rsidR="00F13403" w:rsidRDefault="00F13403" w:rsidP="00F13403">
      <w:pPr>
        <w:spacing w:after="0" w:line="360" w:lineRule="auto"/>
        <w:ind w:firstLine="1134"/>
        <w:jc w:val="both"/>
        <w:rPr>
          <w:rFonts w:ascii="Arial" w:hAnsi="Arial" w:cs="Arial"/>
          <w:sz w:val="24"/>
          <w:szCs w:val="24"/>
        </w:rPr>
      </w:pPr>
    </w:p>
    <w:p w14:paraId="05C80FB3" w14:textId="77777777" w:rsidR="00F13403" w:rsidRPr="00FF4282" w:rsidRDefault="00F13403" w:rsidP="00F13403">
      <w:pPr>
        <w:spacing w:after="0" w:line="360" w:lineRule="auto"/>
        <w:ind w:firstLine="1134"/>
        <w:jc w:val="both"/>
        <w:rPr>
          <w:rFonts w:ascii="Arial" w:hAnsi="Arial" w:cs="Arial"/>
          <w:sz w:val="24"/>
          <w:szCs w:val="24"/>
        </w:rPr>
      </w:pP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om a aplicação de elementos, mecanismos, dinâmicas e técnicas de jogos na rotina profissional, escolar e social do indivíduo, o jogo é deslocado da função de distração, tem seu conceito ressignificado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r w:rsidR="00B35367">
        <w:rPr>
          <w:rFonts w:ascii="Arial" w:hAnsi="Arial" w:cs="Arial"/>
          <w:color w:val="000000"/>
          <w:sz w:val="24"/>
          <w:szCs w:val="24"/>
        </w:rPr>
        <w:t>Werbach</w:t>
      </w:r>
      <w:r w:rsidR="00B35367">
        <w:rPr>
          <w:rFonts w:ascii="Arial" w:hAnsi="Arial" w:cs="Arial"/>
          <w:color w:val="000000"/>
          <w:sz w:val="24"/>
          <w:szCs w:val="24"/>
        </w:rPr>
        <w:t xml:space="preserve"> e Hunter </w:t>
      </w:r>
      <w:r>
        <w:rPr>
          <w:rFonts w:ascii="Arial" w:hAnsi="Arial" w:cs="Arial"/>
          <w:color w:val="000000"/>
          <w:sz w:val="24"/>
          <w:szCs w:val="24"/>
        </w:rPr>
        <w:t xml:space="preserve">(2012) gamificação é uma palavra pesada e não captura o fenômeno em todos os aspectos. Muitos desenvolvedores e pesquisadores de jogos se preocupam com a trivialidade da efetiva complexidade do projeto de um jogo. Segundo eles não existe uma definição universalmente aceita para gamificação.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Win” foi a seguinte: </w:t>
      </w:r>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Já Zichermann e Cunningham (2011) definem o termo gamificação</w:t>
      </w:r>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Kapp et al., g</w:t>
      </w:r>
      <w:r w:rsidRPr="008221CD">
        <w:rPr>
          <w:rFonts w:ascii="Arial" w:hAnsi="Arial" w:cs="Arial"/>
          <w:color w:val="000000"/>
          <w:sz w:val="24"/>
          <w:szCs w:val="24"/>
        </w:rPr>
        <w:t>amificação é a utilização de mecânica, estética e pensamento baseados em games para engajar pessoas, motivar a ação, promover a aprendizagem e resolver problemas (KAPP et al, 2014).</w:t>
      </w:r>
    </w:p>
    <w:p w14:paraId="40718F84" w14:textId="6EB9BAC7" w:rsidR="00997A20" w:rsidRPr="0075399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gamificação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gamificação pode ser empregada para </w:t>
      </w:r>
      <w:r w:rsidRPr="001110B0">
        <w:rPr>
          <w:rFonts w:ascii="Arial" w:hAnsi="Arial" w:cs="Arial"/>
          <w:sz w:val="24"/>
          <w:szCs w:val="24"/>
        </w:rPr>
        <w:lastRenderedPageBreak/>
        <w:t>atrair, motivar, ensinar, socializar, fidelizar funcionários e clientes</w:t>
      </w:r>
      <w:r>
        <w:rPr>
          <w:rFonts w:ascii="Arial" w:hAnsi="Arial" w:cs="Arial"/>
          <w:color w:val="000000"/>
          <w:sz w:val="24"/>
          <w:szCs w:val="24"/>
        </w:rPr>
        <w:t>.</w:t>
      </w:r>
    </w:p>
    <w:p w14:paraId="5F9B8701" w14:textId="77777777" w:rsidR="0001491E" w:rsidRDefault="0001491E">
      <w:pPr>
        <w:spacing w:after="0" w:line="360" w:lineRule="auto"/>
        <w:ind w:firstLine="1134"/>
        <w:jc w:val="both"/>
        <w:rPr>
          <w:rFonts w:ascii="Arial" w:hAnsi="Arial" w:cs="Arial"/>
          <w:sz w:val="24"/>
          <w:szCs w:val="24"/>
        </w:rPr>
      </w:pPr>
    </w:p>
    <w:p w14:paraId="6C971936" w14:textId="77777777" w:rsidR="0001491E" w:rsidRDefault="0001491E">
      <w:pPr>
        <w:spacing w:after="0" w:line="360" w:lineRule="auto"/>
        <w:ind w:firstLine="1134"/>
        <w:jc w:val="both"/>
        <w:rPr>
          <w:rFonts w:ascii="Arial" w:hAnsi="Arial" w:cs="Arial"/>
          <w:sz w:val="24"/>
          <w:szCs w:val="24"/>
        </w:rPr>
      </w:pPr>
    </w:p>
    <w:p w14:paraId="7BAF2360" w14:textId="77777777" w:rsidR="0001491E" w:rsidRDefault="0001491E">
      <w:pPr>
        <w:spacing w:after="0" w:line="360" w:lineRule="auto"/>
        <w:ind w:firstLine="1134"/>
        <w:jc w:val="both"/>
        <w:rPr>
          <w:rFonts w:ascii="Arial" w:hAnsi="Arial" w:cs="Arial"/>
          <w:sz w:val="24"/>
          <w:szCs w:val="24"/>
        </w:rPr>
      </w:pPr>
    </w:p>
    <w:p w14:paraId="0A7E897B" w14:textId="70DA0B6D" w:rsidR="00695DCB" w:rsidRDefault="00695DCB" w:rsidP="00BB6843">
      <w:pPr>
        <w:pStyle w:val="Ttulo2"/>
      </w:pPr>
      <w:bookmarkStart w:id="32" w:name="_Toc499123482"/>
      <w:r>
        <w:t>3.4. Os elementos dos jogos</w:t>
      </w:r>
      <w:bookmarkEnd w:id="32"/>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gamificadas.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3"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3 lista alguns desses elementos no nível da mecânica com suas respectivas descrições.</w:t>
      </w:r>
    </w:p>
    <w:p w14:paraId="2504E45C" w14:textId="011B4F6E" w:rsidR="000F4410" w:rsidRDefault="000F4410" w:rsidP="000F4410">
      <w:pPr>
        <w:pStyle w:val="Legenda"/>
        <w:keepNext/>
      </w:pPr>
      <w:bookmarkStart w:id="34"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w:t>
            </w:r>
            <w:r w:rsidRPr="004D4FB5">
              <w:rPr>
                <w:rFonts w:ascii="Arial" w:hAnsi="Arial" w:cs="Arial"/>
                <w:color w:val="000000"/>
                <w:sz w:val="24"/>
                <w:szCs w:val="24"/>
              </w:rPr>
              <w:lastRenderedPageBreak/>
              <w:t xml:space="preserve">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r w:rsidRPr="004D4FB5">
              <w:rPr>
                <w:rFonts w:ascii="Arial" w:hAnsi="Arial" w:cs="Arial"/>
                <w:i/>
                <w:color w:val="000000"/>
                <w:sz w:val="24"/>
                <w:szCs w:val="24"/>
              </w:rPr>
              <w:t>Plants v</w:t>
            </w:r>
            <w:r>
              <w:rPr>
                <w:rFonts w:ascii="Arial" w:hAnsi="Arial" w:cs="Arial"/>
                <w:i/>
                <w:color w:val="000000"/>
                <w:sz w:val="24"/>
                <w:szCs w:val="24"/>
              </w:rPr>
              <w:t>s</w:t>
            </w:r>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06106A2E" w14:textId="77777777" w:rsidR="00695DCB" w:rsidRPr="00E536D1" w:rsidRDefault="00695DCB" w:rsidP="00695DCB">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EC61252" w14:textId="77777777" w:rsidR="00695DCB" w:rsidRDefault="00695DCB" w:rsidP="00695DCB">
      <w:pPr>
        <w:widowControl w:val="0"/>
        <w:autoSpaceDE w:val="0"/>
        <w:autoSpaceDN w:val="0"/>
        <w:adjustRightInd w:val="0"/>
        <w:spacing w:after="240"/>
        <w:jc w:val="both"/>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é o nível dos componentes do jogo. </w:t>
      </w:r>
      <w:r>
        <w:rPr>
          <w:rFonts w:ascii="Arial" w:hAnsi="Arial" w:cs="Arial"/>
          <w:color w:val="000000"/>
          <w:sz w:val="24"/>
          <w:szCs w:val="24"/>
        </w:rPr>
        <w:t>A Tabela 4 lista alguns desses elementos no nível dos componentes com suas respectivas descrições.</w:t>
      </w:r>
    </w:p>
    <w:p w14:paraId="513E6C8B" w14:textId="14E9443F" w:rsidR="000B0916" w:rsidRDefault="000B0916" w:rsidP="000B0916">
      <w:pPr>
        <w:pStyle w:val="Legenda"/>
        <w:keepNext/>
      </w:pPr>
      <w:bookmarkStart w:id="35"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Avatares</w:t>
            </w:r>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“Boss Fights”</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lastRenderedPageBreak/>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42ECFF10" w14:textId="77777777" w:rsidR="00695DCB" w:rsidRPr="00E536D1" w:rsidRDefault="00695DCB" w:rsidP="00695DCB">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901DC5C" w14:textId="77777777" w:rsidR="00695DCB" w:rsidRDefault="00695DCB" w:rsidP="00695DCB">
      <w:pPr>
        <w:widowControl w:val="0"/>
        <w:autoSpaceDE w:val="0"/>
        <w:autoSpaceDN w:val="0"/>
        <w:adjustRightInd w:val="0"/>
        <w:spacing w:after="240" w:line="360" w:lineRule="auto"/>
        <w:jc w:val="both"/>
        <w:rPr>
          <w:rFonts w:ascii="Arial" w:hAnsi="Arial" w:cs="Arial"/>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6" w:name="_Toc499123483"/>
      <w:r>
        <w:t>3.5. Jogadores e seus tipos</w:t>
      </w:r>
      <w:bookmarkEnd w:id="36"/>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Bartle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r w:rsidRPr="003A6653">
        <w:rPr>
          <w:rFonts w:ascii="Arial" w:hAnsi="Arial" w:cs="Arial"/>
          <w:i/>
          <w:color w:val="000000"/>
          <w:sz w:val="24"/>
          <w:szCs w:val="24"/>
        </w:rPr>
        <w:t>characters</w:t>
      </w:r>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Bartle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r w:rsidRPr="00F00522">
        <w:rPr>
          <w:rFonts w:ascii="Arial" w:hAnsi="Arial" w:cs="Arial"/>
          <w:i/>
          <w:color w:val="000000"/>
          <w:sz w:val="24"/>
          <w:szCs w:val="24"/>
        </w:rPr>
        <w:t>achievers</w:t>
      </w:r>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r w:rsidRPr="00405ABE">
        <w:rPr>
          <w:rFonts w:ascii="Arial" w:hAnsi="Arial" w:cs="Arial"/>
          <w:i/>
          <w:color w:val="000000"/>
          <w:sz w:val="24"/>
          <w:szCs w:val="24"/>
        </w:rPr>
        <w:t>explorers</w:t>
      </w:r>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Socializers</w:t>
      </w:r>
      <w:r>
        <w:rPr>
          <w:rFonts w:ascii="Arial" w:hAnsi="Arial" w:cs="Arial"/>
          <w:color w:val="000000"/>
          <w:sz w:val="24"/>
          <w:szCs w:val="24"/>
        </w:rPr>
        <w:t xml:space="preserve">, são pessoas que veem os mundos virtuais como entretenimento, tv e clubes. Estão à procura de interação e </w:t>
      </w:r>
      <w:r>
        <w:rPr>
          <w:rFonts w:ascii="Arial" w:hAnsi="Arial" w:cs="Arial"/>
          <w:color w:val="000000"/>
          <w:sz w:val="24"/>
          <w:szCs w:val="24"/>
        </w:rPr>
        <w:lastRenderedPageBreak/>
        <w:t xml:space="preserve">relacionamento uns com os outros, sendo o jogo o meio pelo qual podem interagir. Finalmente, os predadores ou </w:t>
      </w:r>
      <w:r w:rsidRPr="006F655F">
        <w:rPr>
          <w:rFonts w:ascii="Arial" w:hAnsi="Arial" w:cs="Arial"/>
          <w:i/>
          <w:color w:val="000000"/>
          <w:sz w:val="24"/>
          <w:szCs w:val="24"/>
        </w:rPr>
        <w:t>killers</w:t>
      </w:r>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7" w:name="_Toc499123484"/>
      <w:r>
        <w:t>3.6. Aplicabilidade da gamificação em negócios</w:t>
      </w:r>
      <w:bookmarkEnd w:id="37"/>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 Cognizant (2013), fornecedor líder de serviços de tecnologia da informação, consultoria e terceirização de processos de negócios, em seu artigo “</w:t>
      </w:r>
      <w:r w:rsidRPr="00A24EE8">
        <w:rPr>
          <w:rFonts w:ascii="Arial" w:hAnsi="Arial" w:cs="Arial"/>
          <w:i/>
          <w:color w:val="000000"/>
          <w:sz w:val="24"/>
          <w:szCs w:val="24"/>
        </w:rPr>
        <w:t>Reinventing Customer, Employee Engagement Through Gamification</w:t>
      </w:r>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menciona que, através da gamificação,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Os benefícios que a gamificação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gamificação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38" w:name="_Toc499123485"/>
      <w:r>
        <w:lastRenderedPageBreak/>
        <w:t>4</w:t>
      </w:r>
      <w:r w:rsidRPr="00F44B1A">
        <w:t xml:space="preserve"> </w:t>
      </w:r>
      <w:r>
        <w:t>FERRAMENTA</w:t>
      </w:r>
      <w:bookmarkEnd w:id="38"/>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39" w:name="_Toc499123486"/>
      <w:r w:rsidRPr="00DE13FD">
        <w:rPr>
          <w:bCs/>
          <w:szCs w:val="24"/>
        </w:rPr>
        <w:t>4.1. Contextualização</w:t>
      </w:r>
      <w:bookmarkEnd w:id="39"/>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5C1C98">
      <w:pPr>
        <w:suppressAutoHyphens w:val="0"/>
        <w:spacing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0073C25C"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73F3F373"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70CF6D2D"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646B00EC" w14:textId="2F293C78" w:rsidR="00221AE7" w:rsidRPr="00904480" w:rsidRDefault="00221AE7" w:rsidP="00BB6843">
      <w:pPr>
        <w:pStyle w:val="Ttulo2"/>
      </w:pPr>
      <w:bookmarkStart w:id="40" w:name="_Toc499123487"/>
      <w:r>
        <w:lastRenderedPageBreak/>
        <w:t>4.2. Especificação</w:t>
      </w:r>
      <w:bookmarkEnd w:id="40"/>
    </w:p>
    <w:p w14:paraId="780F4A87" w14:textId="64D61F66"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para a área de acesso destinada as partes interessadas.</w:t>
      </w:r>
      <w:r w:rsidRPr="000E030F">
        <w:rPr>
          <w:rFonts w:ascii="Arial" w:hAnsi="Arial" w:cs="Arial"/>
          <w:color w:val="000000"/>
          <w:sz w:val="24"/>
          <w:szCs w:val="24"/>
        </w:rPr>
        <w:t xml:space="preserve"> </w:t>
      </w:r>
    </w:p>
    <w:p w14:paraId="7DAB135A"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Escolher um avatar;</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3C30B17"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C8D4772"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2FAD54E"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BD5D299"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1" w:name="_Toc499123495"/>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4</w:t>
      </w:r>
      <w:r w:rsidRPr="00450EA8">
        <w:rPr>
          <w:b/>
        </w:rPr>
        <w:fldChar w:fldCharType="end"/>
      </w:r>
      <w:r w:rsidRPr="00450EA8">
        <w:rPr>
          <w:b/>
        </w:rPr>
        <w:t>.</w:t>
      </w:r>
      <w:r>
        <w:t xml:space="preserve"> </w:t>
      </w:r>
      <w:r w:rsidRPr="002B22D9">
        <w:t>Tela de login do aplicativo.</w:t>
      </w:r>
      <w:bookmarkEnd w:id="41"/>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r>
        <w:rPr>
          <w:rFonts w:ascii="Arial" w:hAnsi="Arial" w:cs="Arial"/>
          <w:i/>
          <w:color w:val="000000"/>
          <w:sz w:val="24"/>
          <w:szCs w:val="24"/>
        </w:rPr>
        <w:t>l</w:t>
      </w:r>
      <w:r w:rsidRPr="00535950">
        <w:rPr>
          <w:rFonts w:ascii="Arial" w:hAnsi="Arial" w:cs="Arial"/>
          <w:i/>
          <w:color w:val="000000"/>
          <w:sz w:val="24"/>
          <w:szCs w:val="24"/>
        </w:rPr>
        <w:t>ogin</w:t>
      </w:r>
      <w:r>
        <w:rPr>
          <w:rFonts w:ascii="Arial" w:hAnsi="Arial" w:cs="Arial"/>
          <w:color w:val="000000"/>
          <w:sz w:val="24"/>
          <w:szCs w:val="24"/>
        </w:rPr>
        <w:t xml:space="preserve"> do aplicativo, ilustrada na Figura 4,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 conforme ilustrado na Figura 5.</w:t>
      </w:r>
    </w:p>
    <w:p w14:paraId="2FF245FC" w14:textId="77777777" w:rsidR="00450EA8" w:rsidRDefault="00450EA8" w:rsidP="00450EA8">
      <w:pPr>
        <w:pStyle w:val="Legenda"/>
        <w:keepNext/>
        <w:jc w:val="center"/>
      </w:pPr>
      <w:bookmarkStart w:id="42" w:name="_Toc499123496"/>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5</w:t>
      </w:r>
      <w:r w:rsidRPr="00450EA8">
        <w:rPr>
          <w:b/>
        </w:rPr>
        <w:fldChar w:fldCharType="end"/>
      </w:r>
      <w:r w:rsidRPr="00450EA8">
        <w:rPr>
          <w:b/>
        </w:rPr>
        <w:t>.</w:t>
      </w:r>
      <w:r>
        <w:t xml:space="preserve"> </w:t>
      </w:r>
      <w:r w:rsidRPr="00A70F83">
        <w:t>Tela projetos disponíveis do aplicativo</w:t>
      </w:r>
      <w:bookmarkEnd w:id="42"/>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7770EBDD"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3"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data de término e progresso, conforme apresentado na Figura 6.</w:t>
      </w:r>
    </w:p>
    <w:p w14:paraId="42156D87"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4B17B1C7" w14:textId="77777777" w:rsidR="00450EA8" w:rsidRDefault="00450EA8" w:rsidP="00450EA8">
      <w:pPr>
        <w:pStyle w:val="Legenda"/>
        <w:keepNext/>
        <w:jc w:val="center"/>
      </w:pPr>
      <w:bookmarkStart w:id="44" w:name="_Toc499123497"/>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6</w:t>
      </w:r>
      <w:r w:rsidRPr="00450EA8">
        <w:rPr>
          <w:b/>
        </w:rPr>
        <w:fldChar w:fldCharType="end"/>
      </w:r>
      <w:r w:rsidRPr="00450EA8">
        <w:rPr>
          <w:b/>
        </w:rPr>
        <w:t>.</w:t>
      </w:r>
      <w:r>
        <w:t xml:space="preserve"> </w:t>
      </w:r>
      <w:r w:rsidRPr="00ED5C39">
        <w:t>Tela projeto selecionado do aplicativo</w:t>
      </w:r>
      <w:bookmarkEnd w:id="44"/>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2D0BAB59" w14:textId="565AE1FD"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encerramento, exibidas na Figura 7.</w:t>
      </w:r>
      <w:r w:rsidRPr="000E030F">
        <w:rPr>
          <w:rFonts w:ascii="Arial" w:hAnsi="Arial" w:cs="Arial"/>
          <w:color w:val="000000"/>
          <w:sz w:val="24"/>
          <w:szCs w:val="24"/>
        </w:rPr>
        <w:t xml:space="preserve"> Cada fase</w:t>
      </w:r>
      <w:r w:rsidR="00505A01">
        <w:rPr>
          <w:rFonts w:ascii="Arial" w:hAnsi="Arial" w:cs="Arial"/>
          <w:color w:val="000000"/>
          <w:sz w:val="24"/>
          <w:szCs w:val="24"/>
        </w:rPr>
        <w:t xml:space="preserve"> é representada no jogo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gerente de projetos deve </w:t>
      </w:r>
      <w:r>
        <w:rPr>
          <w:rFonts w:ascii="Arial" w:hAnsi="Arial" w:cs="Arial"/>
          <w:color w:val="000000"/>
          <w:sz w:val="24"/>
          <w:szCs w:val="24"/>
        </w:rPr>
        <w:t>executar.</w:t>
      </w:r>
    </w:p>
    <w:p w14:paraId="33B94EF3"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67167D0B"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64C7F4BF" w14:textId="77777777" w:rsidR="00450EA8" w:rsidRDefault="00450EA8" w:rsidP="00325884">
      <w:pPr>
        <w:pStyle w:val="Legenda"/>
        <w:keepNext/>
        <w:jc w:val="center"/>
      </w:pPr>
      <w:bookmarkStart w:id="45" w:name="_Toc499123498"/>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7</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5"/>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2F562FB4" w14:textId="77777777" w:rsidR="00901099" w:rsidRPr="00E536D1" w:rsidRDefault="00901099"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870D6CC"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avatares,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r w:rsidRPr="000E030F">
        <w:rPr>
          <w:rFonts w:ascii="Arial" w:hAnsi="Arial" w:cs="Arial"/>
          <w:i/>
          <w:color w:val="000000"/>
          <w:sz w:val="24"/>
          <w:szCs w:val="24"/>
        </w:rPr>
        <w:t xml:space="preserve">gold </w:t>
      </w:r>
      <w:r w:rsidRPr="000E030F">
        <w:rPr>
          <w:rFonts w:ascii="Arial" w:hAnsi="Arial" w:cs="Arial"/>
          <w:color w:val="000000"/>
          <w:sz w:val="24"/>
          <w:szCs w:val="24"/>
        </w:rPr>
        <w:t>e</w:t>
      </w:r>
      <w:r w:rsidRPr="000E030F">
        <w:rPr>
          <w:rFonts w:ascii="Arial" w:hAnsi="Arial" w:cs="Arial"/>
          <w:i/>
          <w:color w:val="000000"/>
          <w:sz w:val="24"/>
          <w:szCs w:val="24"/>
        </w:rPr>
        <w:t xml:space="preserve"> gold plus,</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6" w:name="_Toc499123499"/>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8</w:t>
      </w:r>
      <w:r w:rsidRPr="00342861">
        <w:rPr>
          <w:b/>
        </w:rPr>
        <w:fldChar w:fldCharType="end"/>
      </w:r>
      <w:r w:rsidRPr="00342861">
        <w:rPr>
          <w:b/>
        </w:rPr>
        <w:t>.</w:t>
      </w:r>
      <w:r>
        <w:t xml:space="preserve"> </w:t>
      </w:r>
      <w:r w:rsidRPr="00B37A4A">
        <w:t>Tela de perfil do aplicativo</w:t>
      </w:r>
      <w:bookmarkEnd w:id="46"/>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3BD400A9" w14:textId="77777777" w:rsidR="009E6700" w:rsidRDefault="009E6700" w:rsidP="00AF1DD1">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tela Perfil, ilustrada na Figura 8,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r w:rsidRPr="0066322A">
        <w:rPr>
          <w:rFonts w:ascii="Arial" w:hAnsi="Arial" w:cs="Arial"/>
          <w:i/>
          <w:color w:val="000000"/>
          <w:sz w:val="24"/>
          <w:szCs w:val="24"/>
        </w:rPr>
        <w:t>avatares</w:t>
      </w:r>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gamificado</w:t>
      </w:r>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conforme pode ser visto na tela “Escolha um avatar</w:t>
      </w:r>
      <w:r w:rsidR="00B53A0C">
        <w:rPr>
          <w:rFonts w:ascii="Arial" w:hAnsi="Arial" w:cs="Arial"/>
          <w:color w:val="000000"/>
          <w:sz w:val="24"/>
          <w:szCs w:val="24"/>
        </w:rPr>
        <w:t>”</w:t>
      </w:r>
      <w:r>
        <w:rPr>
          <w:rFonts w:ascii="Arial" w:hAnsi="Arial" w:cs="Arial"/>
          <w:color w:val="000000"/>
          <w:sz w:val="24"/>
          <w:szCs w:val="24"/>
        </w:rPr>
        <w:t xml:space="preserve"> da Figura 9</w:t>
      </w:r>
      <w:r w:rsidRPr="000E030F">
        <w:rPr>
          <w:rFonts w:ascii="Arial" w:hAnsi="Arial" w:cs="Arial"/>
          <w:color w:val="000000"/>
          <w:sz w:val="24"/>
          <w:szCs w:val="24"/>
        </w:rPr>
        <w:t>.</w:t>
      </w:r>
      <w:r>
        <w:rPr>
          <w:rFonts w:ascii="Arial" w:hAnsi="Arial" w:cs="Arial"/>
          <w:color w:val="000000"/>
          <w:sz w:val="24"/>
          <w:szCs w:val="24"/>
        </w:rPr>
        <w:t xml:space="preserve"> </w:t>
      </w:r>
    </w:p>
    <w:p w14:paraId="4F2A2E35" w14:textId="77777777" w:rsidR="00AF1DD1" w:rsidRDefault="00AF1DD1" w:rsidP="00AF1DD1">
      <w:pPr>
        <w:pStyle w:val="NormalWeb"/>
        <w:suppressAutoHyphens w:val="0"/>
        <w:spacing w:before="0" w:after="0" w:line="360" w:lineRule="auto"/>
        <w:ind w:firstLine="1134"/>
        <w:jc w:val="both"/>
        <w:textAlignment w:val="baseline"/>
        <w:rPr>
          <w:rFonts w:ascii="Arial" w:hAnsi="Arial" w:cs="Arial"/>
          <w:color w:val="000000"/>
          <w:sz w:val="24"/>
          <w:szCs w:val="24"/>
        </w:rPr>
      </w:pPr>
    </w:p>
    <w:p w14:paraId="203B86CA" w14:textId="77777777" w:rsidR="00342861" w:rsidRDefault="00342861" w:rsidP="00342861">
      <w:pPr>
        <w:pStyle w:val="Legenda"/>
        <w:keepNext/>
        <w:jc w:val="center"/>
      </w:pPr>
      <w:bookmarkStart w:id="47" w:name="_Toc499123500"/>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9</w:t>
      </w:r>
      <w:r w:rsidRPr="00342861">
        <w:rPr>
          <w:b/>
        </w:rPr>
        <w:fldChar w:fldCharType="end"/>
      </w:r>
      <w:r w:rsidRPr="00342861">
        <w:rPr>
          <w:b/>
        </w:rPr>
        <w:t>.</w:t>
      </w:r>
      <w:r>
        <w:t xml:space="preserve"> </w:t>
      </w:r>
      <w:r w:rsidRPr="00B37C91">
        <w:t>Tela escolha um avatar do aplicativo</w:t>
      </w:r>
      <w:bookmarkEnd w:id="47"/>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BEBF530" w14:textId="77777777" w:rsidR="009E6700" w:rsidRDefault="009E6700" w:rsidP="00904D57">
      <w:pPr>
        <w:pStyle w:val="NormalWeb"/>
        <w:suppressAutoHyphens w:val="0"/>
        <w:spacing w:before="0" w:after="200" w:line="360" w:lineRule="auto"/>
        <w:ind w:firstLine="1134"/>
        <w:jc w:val="both"/>
        <w:textAlignment w:val="baseline"/>
        <w:rPr>
          <w:ins w:id="48" w:author="Rafael Barbosa" w:date="2017-11-05T15:47:00Z"/>
          <w:rFonts w:ascii="Arial" w:hAnsi="Arial" w:cs="Arial"/>
          <w:color w:val="000000"/>
          <w:sz w:val="24"/>
          <w:szCs w:val="24"/>
        </w:rPr>
      </w:pPr>
      <w:r>
        <w:rPr>
          <w:rFonts w:ascii="Arial" w:hAnsi="Arial" w:cs="Arial"/>
          <w:color w:val="000000"/>
          <w:sz w:val="24"/>
          <w:szCs w:val="24"/>
        </w:rPr>
        <w:t xml:space="preserve">A Figura 10 expõe o conjunto de missões disponíveis aos gerentes para reciclarem seus conhecimentos. </w:t>
      </w:r>
      <w:r w:rsidRPr="000E030F">
        <w:rPr>
          <w:rFonts w:ascii="Arial" w:hAnsi="Arial" w:cs="Arial"/>
          <w:color w:val="000000"/>
          <w:sz w:val="24"/>
          <w:szCs w:val="24"/>
        </w:rPr>
        <w:t xml:space="preserve">Para cada missão foi </w:t>
      </w:r>
      <w:r>
        <w:rPr>
          <w:rFonts w:ascii="Arial" w:hAnsi="Arial" w:cs="Arial"/>
          <w:color w:val="000000"/>
          <w:sz w:val="24"/>
          <w:szCs w:val="24"/>
        </w:rPr>
        <w:t xml:space="preserve">definida </w:t>
      </w:r>
      <w:r w:rsidRPr="000E030F">
        <w:rPr>
          <w:rFonts w:ascii="Arial" w:hAnsi="Arial" w:cs="Arial"/>
          <w:color w:val="000000"/>
          <w:sz w:val="24"/>
          <w:szCs w:val="24"/>
        </w:rPr>
        <w:t xml:space="preserve">uma descrição, </w:t>
      </w:r>
      <w:r>
        <w:rPr>
          <w:rFonts w:ascii="Arial" w:hAnsi="Arial" w:cs="Arial"/>
          <w:color w:val="000000"/>
          <w:sz w:val="24"/>
          <w:szCs w:val="24"/>
        </w:rPr>
        <w:t>um</w:t>
      </w:r>
      <w:r w:rsidRPr="000E030F">
        <w:rPr>
          <w:rFonts w:ascii="Arial" w:hAnsi="Arial" w:cs="Arial"/>
          <w:color w:val="000000"/>
          <w:sz w:val="24"/>
          <w:szCs w:val="24"/>
        </w:rPr>
        <w:t xml:space="preserve"> prêmio</w:t>
      </w:r>
      <w:r>
        <w:rPr>
          <w:rFonts w:ascii="Arial" w:hAnsi="Arial" w:cs="Arial"/>
          <w:color w:val="000000"/>
          <w:sz w:val="24"/>
          <w:szCs w:val="24"/>
        </w:rPr>
        <w:t xml:space="preserve">, </w:t>
      </w:r>
      <w:r w:rsidRPr="000E030F">
        <w:rPr>
          <w:rFonts w:ascii="Arial" w:hAnsi="Arial" w:cs="Arial"/>
          <w:color w:val="000000"/>
          <w:sz w:val="24"/>
          <w:szCs w:val="24"/>
        </w:rPr>
        <w:t>representado em moedas</w:t>
      </w:r>
      <w:r>
        <w:rPr>
          <w:rFonts w:ascii="Arial" w:hAnsi="Arial" w:cs="Arial"/>
          <w:color w:val="000000"/>
          <w:sz w:val="24"/>
          <w:szCs w:val="24"/>
        </w:rPr>
        <w:t>, e um tempo.</w:t>
      </w:r>
      <w:r w:rsidRPr="000E030F">
        <w:rPr>
          <w:rFonts w:ascii="Arial" w:hAnsi="Arial" w:cs="Arial"/>
          <w:color w:val="000000"/>
          <w:sz w:val="24"/>
          <w:szCs w:val="24"/>
        </w:rPr>
        <w:t xml:space="preserve"> </w:t>
      </w:r>
      <w:r>
        <w:rPr>
          <w:rFonts w:ascii="Arial" w:hAnsi="Arial" w:cs="Arial"/>
          <w:color w:val="000000"/>
          <w:sz w:val="24"/>
          <w:szCs w:val="24"/>
        </w:rPr>
        <w:t>C</w:t>
      </w:r>
      <w:r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49" w:name="_Toc499123501"/>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10</w:t>
      </w:r>
      <w:r w:rsidRPr="00342861">
        <w:rPr>
          <w:b/>
        </w:rPr>
        <w:fldChar w:fldCharType="end"/>
      </w:r>
      <w:r w:rsidRPr="00342861">
        <w:rPr>
          <w:b/>
        </w:rPr>
        <w:t>.</w:t>
      </w:r>
      <w:r>
        <w:t xml:space="preserve"> </w:t>
      </w:r>
      <w:r w:rsidRPr="001B63A9">
        <w:t>Tela missões do aplicativo</w:t>
      </w:r>
      <w:bookmarkEnd w:id="49"/>
    </w:p>
    <w:p w14:paraId="7695EC6B" w14:textId="22F4F91D" w:rsidR="009E6700" w:rsidRDefault="00AE0982" w:rsidP="00904D57">
      <w:pPr>
        <w:pStyle w:val="NormalWeb"/>
        <w:suppressAutoHyphens w:val="0"/>
        <w:spacing w:before="0" w:after="0" w:line="360" w:lineRule="auto"/>
        <w:jc w:val="center"/>
        <w:textAlignment w:val="baseline"/>
        <w:rPr>
          <w:ins w:id="50" w:author="Rafael Barbosa" w:date="2017-11-05T15:47:00Z"/>
          <w:rFonts w:ascii="Arial" w:hAnsi="Arial" w:cs="Arial"/>
          <w:color w:val="000000"/>
          <w:sz w:val="24"/>
          <w:szCs w:val="24"/>
        </w:rPr>
      </w:pPr>
      <w:ins w:id="51" w:author="Rafael Barbosa" w:date="2017-11-05T15:47:00Z">
        <w:r w:rsidRPr="009E6700">
          <w:rPr>
            <w:rFonts w:ascii="Arial" w:hAnsi="Arial" w:cs="Arial"/>
            <w:noProof/>
            <w:color w:val="000000"/>
            <w:sz w:val="24"/>
            <w:szCs w:val="24"/>
            <w:rPrChange w:id="52"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709BBD5A" w14:textId="77777777" w:rsidR="009E6700" w:rsidRPr="00904D57" w:rsidRDefault="009E6700" w:rsidP="002203DC">
      <w:pPr>
        <w:pStyle w:val="NormalWeb"/>
        <w:suppressAutoHyphens w:val="0"/>
        <w:spacing w:before="0" w:after="200" w:line="360" w:lineRule="auto"/>
        <w:jc w:val="center"/>
        <w:textAlignment w:val="baseline"/>
        <w:rPr>
          <w:rFonts w:ascii="Arial" w:hAnsi="Arial" w:cs="Arial"/>
          <w:color w:val="000000"/>
        </w:rPr>
      </w:pPr>
      <w:ins w:id="53"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21BC28E6" w14:textId="29342428" w:rsidR="009E6700" w:rsidRDefault="009E6700" w:rsidP="00904D57">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“Meus projetos” do aplicativo, ilustrada na Figura 11,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54"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763E4D">
        <w:rPr>
          <w:rFonts w:ascii="Arial" w:hAnsi="Arial" w:cs="Arial"/>
          <w:color w:val="000000"/>
          <w:sz w:val="24"/>
          <w:szCs w:val="24"/>
        </w:rPr>
        <w:t>ilustrada na Figura 12,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4A79B521"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A2687F5"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733A9B17"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2A5CC06F"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434F3E90"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21FE4C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2C99085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05E23EE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3943ECB"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7939DCE4"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BDC0D4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03F6B078" w14:textId="77777777" w:rsidR="00342861" w:rsidRDefault="00342861" w:rsidP="00342861">
      <w:pPr>
        <w:pStyle w:val="Legenda"/>
        <w:keepNext/>
        <w:jc w:val="center"/>
      </w:pPr>
      <w:bookmarkStart w:id="55" w:name="_Toc499123502"/>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11</w:t>
      </w:r>
      <w:r w:rsidRPr="00342861">
        <w:rPr>
          <w:b/>
        </w:rPr>
        <w:fldChar w:fldCharType="end"/>
      </w:r>
      <w:r w:rsidRPr="00342861">
        <w:rPr>
          <w:b/>
        </w:rPr>
        <w:t>.</w:t>
      </w:r>
      <w:r>
        <w:t xml:space="preserve"> </w:t>
      </w:r>
      <w:r w:rsidRPr="00F21878">
        <w:t>Tela meus projetos do aplicativo</w:t>
      </w:r>
      <w:bookmarkEnd w:id="55"/>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1CD1467">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56" w:name="_Toc499123503"/>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12</w:t>
      </w:r>
      <w:r w:rsidRPr="00342861">
        <w:rPr>
          <w:b/>
        </w:rPr>
        <w:fldChar w:fldCharType="end"/>
      </w:r>
      <w:r w:rsidRPr="00342861">
        <w:rPr>
          <w:b/>
        </w:rPr>
        <w:t>.</w:t>
      </w:r>
      <w:r>
        <w:t xml:space="preserve"> </w:t>
      </w:r>
      <w:r w:rsidRPr="000F67E8">
        <w:t>Tela enviar dúvida do aplicativo</w:t>
      </w:r>
      <w:bookmarkEnd w:id="56"/>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2903404F"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 ilustrada na Figura 13,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57" w:name="_Toc499123504"/>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13</w:t>
      </w:r>
      <w:r w:rsidRPr="00342861">
        <w:rPr>
          <w:b/>
        </w:rPr>
        <w:fldChar w:fldCharType="end"/>
      </w:r>
      <w:r w:rsidRPr="00342861">
        <w:rPr>
          <w:b/>
        </w:rPr>
        <w:t>.</w:t>
      </w:r>
      <w:r>
        <w:t xml:space="preserve"> </w:t>
      </w:r>
      <w:r w:rsidRPr="00745728">
        <w:t>Tela classificação do aplicativo</w:t>
      </w:r>
      <w:bookmarkEnd w:id="57"/>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2E2302EF" w14:textId="77777777" w:rsidR="009E6700" w:rsidRPr="00E536D1" w:rsidRDefault="009E6700" w:rsidP="003A7438">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0344798" w14:textId="77777777" w:rsidR="00AC511F" w:rsidRDefault="00AC511F" w:rsidP="00AC511F">
      <w:pPr>
        <w:spacing w:line="360" w:lineRule="auto"/>
        <w:jc w:val="both"/>
        <w:rPr>
          <w:rFonts w:ascii="Arial" w:hAnsi="Arial" w:cs="Arial"/>
          <w:b/>
          <w:sz w:val="24"/>
          <w:szCs w:val="24"/>
        </w:rPr>
      </w:pPr>
    </w:p>
    <w:p w14:paraId="40AB519C" w14:textId="40FC13D7" w:rsidR="00AC511F" w:rsidRPr="00AC511F" w:rsidRDefault="00AC511F" w:rsidP="00BB6843">
      <w:pPr>
        <w:pStyle w:val="Ttulo2"/>
      </w:pPr>
      <w:bookmarkStart w:id="58" w:name="_Toc499123488"/>
      <w:r>
        <w:t>4.3. Arquitetura</w:t>
      </w:r>
      <w:bookmarkEnd w:id="58"/>
    </w:p>
    <w:p w14:paraId="07669AC7" w14:textId="3962DB97" w:rsidR="00AC511F"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r w:rsidRPr="000E030F">
        <w:rPr>
          <w:rFonts w:ascii="Arial" w:hAnsi="Arial" w:cs="Arial"/>
          <w:color w:val="000000"/>
          <w:sz w:val="24"/>
          <w:szCs w:val="24"/>
        </w:rPr>
        <w:t xml:space="preserve">Android.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r w:rsidR="00504F3A" w:rsidRPr="00504F3A">
        <w:rPr>
          <w:rFonts w:ascii="Arial" w:hAnsi="Arial" w:cs="Arial"/>
          <w:i/>
          <w:color w:val="000000"/>
          <w:sz w:val="24"/>
          <w:szCs w:val="24"/>
        </w:rPr>
        <w:t>RESTful</w:t>
      </w:r>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r w:rsidRPr="00CE28BF">
        <w:rPr>
          <w:rFonts w:ascii="Arial" w:hAnsi="Arial" w:cs="Arial"/>
          <w:i/>
          <w:color w:val="000000"/>
          <w:sz w:val="24"/>
          <w:szCs w:val="24"/>
        </w:rPr>
        <w:t>service</w:t>
      </w:r>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r w:rsidR="00504F3A" w:rsidRPr="00CE28BF">
        <w:rPr>
          <w:rFonts w:ascii="Arial" w:hAnsi="Arial" w:cs="Arial"/>
          <w:i/>
          <w:color w:val="000000"/>
          <w:sz w:val="24"/>
          <w:szCs w:val="24"/>
        </w:rPr>
        <w:t>RESTeasy</w:t>
      </w:r>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 A</w:t>
      </w:r>
      <w:r w:rsidRPr="000E030F">
        <w:rPr>
          <w:rFonts w:ascii="Arial" w:hAnsi="Arial" w:cs="Arial"/>
          <w:color w:val="000000"/>
          <w:sz w:val="24"/>
          <w:szCs w:val="24"/>
        </w:rPr>
        <w:t xml:space="preserve"> troca de informações entre o </w:t>
      </w:r>
      <w:r>
        <w:rPr>
          <w:rFonts w:ascii="Arial" w:hAnsi="Arial" w:cs="Arial"/>
          <w:color w:val="000000"/>
          <w:sz w:val="24"/>
          <w:szCs w:val="24"/>
        </w:rPr>
        <w:t>aplicativo</w:t>
      </w:r>
      <w:r w:rsidRPr="000E030F">
        <w:rPr>
          <w:rFonts w:ascii="Arial" w:hAnsi="Arial" w:cs="Arial"/>
          <w:color w:val="000000"/>
          <w:sz w:val="24"/>
          <w:szCs w:val="24"/>
        </w:rPr>
        <w:t xml:space="preserve"> </w:t>
      </w:r>
      <w:r w:rsidRPr="00112C0F">
        <w:rPr>
          <w:rFonts w:ascii="Arial" w:hAnsi="Arial" w:cs="Arial"/>
          <w:i/>
          <w:color w:val="000000"/>
          <w:sz w:val="24"/>
          <w:szCs w:val="24"/>
        </w:rPr>
        <w:t>Jornada do Gerente</w:t>
      </w:r>
      <w:r w:rsidRPr="000E030F">
        <w:rPr>
          <w:rFonts w:ascii="Arial" w:hAnsi="Arial" w:cs="Arial"/>
          <w:color w:val="000000"/>
          <w:sz w:val="24"/>
          <w:szCs w:val="24"/>
        </w:rPr>
        <w:t xml:space="preserve"> e o serviço </w:t>
      </w:r>
      <w:r w:rsidRPr="000959BC">
        <w:rPr>
          <w:rFonts w:ascii="Arial" w:hAnsi="Arial" w:cs="Arial"/>
          <w:i/>
          <w:color w:val="000000"/>
          <w:sz w:val="24"/>
          <w:szCs w:val="24"/>
        </w:rPr>
        <w:t>RESTful</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0959BC">
        <w:rPr>
          <w:rFonts w:ascii="Arial" w:hAnsi="Arial" w:cs="Arial"/>
          <w:color w:val="000000"/>
          <w:sz w:val="24"/>
          <w:szCs w:val="24"/>
        </w:rPr>
        <w:t>via</w:t>
      </w:r>
      <w:r w:rsidRPr="000E030F">
        <w:rPr>
          <w:rFonts w:ascii="Arial" w:hAnsi="Arial" w:cs="Arial"/>
          <w:color w:val="000000"/>
          <w:sz w:val="24"/>
          <w:szCs w:val="24"/>
        </w:rPr>
        <w:t xml:space="preserve"> JSON (</w:t>
      </w:r>
      <w:r w:rsidRPr="000959BC">
        <w:rPr>
          <w:rFonts w:ascii="Arial" w:hAnsi="Arial" w:cs="Arial"/>
          <w:i/>
          <w:color w:val="000000"/>
          <w:sz w:val="24"/>
          <w:szCs w:val="24"/>
        </w:rPr>
        <w:t>JavaScript Object Notation</w:t>
      </w:r>
      <w:r w:rsidRPr="000E030F">
        <w:rPr>
          <w:rFonts w:ascii="Arial" w:hAnsi="Arial" w:cs="Arial"/>
          <w:color w:val="000000"/>
          <w:sz w:val="24"/>
          <w:szCs w:val="24"/>
        </w:rPr>
        <w:t xml:space="preserve"> – Notação de Objetos JavaScript)</w:t>
      </w:r>
      <w:r>
        <w:rPr>
          <w:rFonts w:ascii="Arial" w:hAnsi="Arial" w:cs="Arial"/>
          <w:color w:val="000000"/>
          <w:sz w:val="24"/>
          <w:szCs w:val="24"/>
        </w:rPr>
        <w:t>, que é um</w:t>
      </w:r>
      <w:r w:rsidRPr="000E030F">
        <w:rPr>
          <w:rFonts w:ascii="Arial" w:hAnsi="Arial" w:cs="Arial"/>
          <w:color w:val="000000"/>
          <w:sz w:val="24"/>
          <w:szCs w:val="24"/>
        </w:rPr>
        <w:t xml:space="preserve"> </w:t>
      </w:r>
      <w:r>
        <w:rPr>
          <w:rFonts w:ascii="Arial" w:hAnsi="Arial" w:cs="Arial"/>
          <w:color w:val="000000"/>
          <w:sz w:val="24"/>
          <w:szCs w:val="24"/>
        </w:rPr>
        <w:t>formato simples</w:t>
      </w:r>
      <w:r w:rsidRPr="000E030F">
        <w:rPr>
          <w:rFonts w:ascii="Arial" w:hAnsi="Arial" w:cs="Arial"/>
          <w:color w:val="000000"/>
          <w:sz w:val="24"/>
          <w:szCs w:val="24"/>
        </w:rPr>
        <w:t xml:space="preserve"> de troca de dados. </w:t>
      </w:r>
      <w:r>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000959BC" w:rsidRPr="000E030F">
        <w:rPr>
          <w:rFonts w:ascii="Arial" w:hAnsi="Arial" w:cs="Arial"/>
          <w:color w:val="000000"/>
          <w:sz w:val="24"/>
          <w:szCs w:val="24"/>
        </w:rPr>
        <w:t xml:space="preserve"> </w:t>
      </w:r>
      <w:r w:rsidR="000959BC" w:rsidRPr="00CE28BF">
        <w:rPr>
          <w:rFonts w:ascii="Arial" w:hAnsi="Arial" w:cs="Arial"/>
          <w:i/>
          <w:color w:val="000000"/>
          <w:sz w:val="24"/>
          <w:szCs w:val="24"/>
        </w:rPr>
        <w:t>Sharepoint</w:t>
      </w:r>
      <w:r w:rsidR="000C1B22">
        <w:rPr>
          <w:rFonts w:ascii="Arial" w:hAnsi="Arial" w:cs="Arial"/>
          <w:color w:val="000000"/>
          <w:sz w:val="24"/>
          <w:szCs w:val="24"/>
        </w:rPr>
        <w:t xml:space="preserve">, </w:t>
      </w:r>
      <w:r w:rsidR="000959BC"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sidR="000959BC">
        <w:rPr>
          <w:rFonts w:ascii="Arial" w:hAnsi="Arial" w:cs="Arial"/>
          <w:i/>
          <w:color w:val="000000"/>
          <w:sz w:val="24"/>
          <w:szCs w:val="24"/>
        </w:rPr>
        <w:t>,</w:t>
      </w:r>
      <w:r w:rsidR="00B475FD">
        <w:rPr>
          <w:rFonts w:ascii="Arial" w:hAnsi="Arial" w:cs="Arial"/>
          <w:color w:val="000000"/>
          <w:sz w:val="24"/>
          <w:szCs w:val="24"/>
        </w:rPr>
        <w:t xml:space="preserve"> </w:t>
      </w:r>
      <w:r>
        <w:rPr>
          <w:rFonts w:ascii="Arial" w:hAnsi="Arial" w:cs="Arial"/>
          <w:color w:val="000000"/>
          <w:sz w:val="24"/>
          <w:szCs w:val="24"/>
        </w:rPr>
        <w:t xml:space="preserve">foi </w:t>
      </w:r>
      <w:r w:rsidR="000959BC">
        <w:rPr>
          <w:rFonts w:ascii="Arial" w:hAnsi="Arial" w:cs="Arial"/>
          <w:color w:val="000000"/>
          <w:sz w:val="24"/>
          <w:szCs w:val="24"/>
        </w:rPr>
        <w:t>necessário desenvolver</w:t>
      </w:r>
      <w:r>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Pr>
          <w:rFonts w:ascii="Arial" w:hAnsi="Arial" w:cs="Arial"/>
          <w:color w:val="000000"/>
          <w:sz w:val="24"/>
          <w:szCs w:val="24"/>
        </w:rPr>
        <w:t xml:space="preserve"> do </w:t>
      </w:r>
      <w:r w:rsidRPr="00CE28BF">
        <w:rPr>
          <w:rFonts w:ascii="Arial" w:hAnsi="Arial" w:cs="Arial"/>
          <w:i/>
          <w:color w:val="000000"/>
          <w:sz w:val="24"/>
          <w:szCs w:val="24"/>
        </w:rPr>
        <w:t>Sharepoint</w:t>
      </w:r>
      <w:r w:rsidR="00E01F62">
        <w:rPr>
          <w:rFonts w:ascii="Arial" w:hAnsi="Arial" w:cs="Arial"/>
          <w:color w:val="000000"/>
          <w:sz w:val="24"/>
          <w:szCs w:val="24"/>
        </w:rPr>
        <w:t>,</w:t>
      </w:r>
      <w:r w:rsidR="000959BC">
        <w:rPr>
          <w:rFonts w:ascii="Arial" w:hAnsi="Arial" w:cs="Arial"/>
          <w:color w:val="000000"/>
          <w:sz w:val="24"/>
          <w:szCs w:val="24"/>
        </w:rPr>
        <w:t xml:space="preserve"> denominado </w:t>
      </w:r>
      <w:r w:rsidR="000959BC" w:rsidRPr="000959BC">
        <w:rPr>
          <w:rFonts w:ascii="Arial" w:hAnsi="Arial" w:cs="Arial"/>
          <w:i/>
          <w:color w:val="000000"/>
          <w:sz w:val="24"/>
          <w:szCs w:val="24"/>
        </w:rPr>
        <w:t>Sharepoint API</w:t>
      </w:r>
      <w:r>
        <w:rPr>
          <w:rFonts w:ascii="Arial" w:hAnsi="Arial" w:cs="Arial"/>
          <w:color w:val="000000"/>
          <w:sz w:val="24"/>
          <w:szCs w:val="24"/>
        </w:rPr>
        <w:t>. A arquitetura da solução está ilustrada na Figura 14.</w:t>
      </w:r>
    </w:p>
    <w:p w14:paraId="064C7440"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3E147851"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325896B1"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0B99C0EC"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248ACF30"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7C3B39C7"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0724833A"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1ECB0C55"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6EA4DE8F"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b/>
          <w:color w:val="000000"/>
        </w:rPr>
      </w:pPr>
    </w:p>
    <w:p w14:paraId="45FB114E" w14:textId="77777777" w:rsidR="00342861" w:rsidRDefault="00342861" w:rsidP="004F2A93">
      <w:pPr>
        <w:pStyle w:val="Legenda"/>
        <w:keepNext/>
        <w:jc w:val="center"/>
      </w:pPr>
      <w:bookmarkStart w:id="59" w:name="_Toc499123505"/>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14</w:t>
      </w:r>
      <w:r w:rsidRPr="00342861">
        <w:rPr>
          <w:b/>
        </w:rPr>
        <w:fldChar w:fldCharType="end"/>
      </w:r>
      <w:r w:rsidRPr="00342861">
        <w:rPr>
          <w:b/>
        </w:rPr>
        <w:t>.</w:t>
      </w:r>
      <w:r>
        <w:t xml:space="preserve"> </w:t>
      </w:r>
      <w:r w:rsidRPr="00A467CA">
        <w:t>Arquitetura da solução</w:t>
      </w:r>
      <w:bookmarkEnd w:id="59"/>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185C2ECF" w:rsidR="00AC511F"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r w:rsidRPr="00CE28BF">
        <w:rPr>
          <w:rFonts w:ascii="Arial" w:hAnsi="Arial" w:cs="Arial"/>
          <w:i/>
          <w:color w:val="000000"/>
          <w:sz w:val="24"/>
          <w:szCs w:val="24"/>
        </w:rPr>
        <w:t>Android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tivo Android. P</w:t>
      </w:r>
      <w:r w:rsidRPr="000E030F">
        <w:rPr>
          <w:rFonts w:ascii="Arial" w:hAnsi="Arial" w:cs="Arial"/>
          <w:color w:val="000000"/>
          <w:sz w:val="24"/>
          <w:szCs w:val="24"/>
        </w:rPr>
        <w:t>ara a construção do</w:t>
      </w:r>
      <w:r w:rsidR="00BA1D8D">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r w:rsidRPr="00CE28BF">
        <w:rPr>
          <w:rFonts w:ascii="Arial" w:hAnsi="Arial" w:cs="Arial"/>
          <w:i/>
          <w:color w:val="000000"/>
          <w:sz w:val="24"/>
          <w:szCs w:val="24"/>
        </w:rPr>
        <w:t>service</w:t>
      </w:r>
      <w:r>
        <w:rPr>
          <w:rFonts w:ascii="Arial" w:hAnsi="Arial" w:cs="Arial"/>
          <w:color w:val="000000"/>
          <w:sz w:val="24"/>
          <w:szCs w:val="24"/>
        </w:rPr>
        <w:t>,</w:t>
      </w:r>
      <w:r w:rsidRPr="000E030F">
        <w:rPr>
          <w:rFonts w:ascii="Arial" w:hAnsi="Arial" w:cs="Arial"/>
          <w:color w:val="000000"/>
          <w:sz w:val="24"/>
          <w:szCs w:val="24"/>
        </w:rPr>
        <w:t xml:space="preserve"> foi usado o </w:t>
      </w:r>
      <w:r w:rsidRPr="00CE28BF">
        <w:rPr>
          <w:rFonts w:ascii="Arial" w:hAnsi="Arial" w:cs="Arial"/>
          <w:i/>
          <w:color w:val="000000"/>
          <w:sz w:val="24"/>
          <w:szCs w:val="24"/>
        </w:rPr>
        <w:t>RESTEasy</w:t>
      </w:r>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r w:rsidRPr="000959BC">
        <w:rPr>
          <w:rFonts w:ascii="Arial" w:hAnsi="Arial" w:cs="Arial"/>
          <w:i/>
          <w:color w:val="000000"/>
          <w:sz w:val="24"/>
          <w:szCs w:val="24"/>
        </w:rPr>
        <w:t>RESTful</w:t>
      </w:r>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r w:rsidRPr="000959BC">
        <w:rPr>
          <w:rFonts w:ascii="Arial" w:hAnsi="Arial" w:cs="Arial"/>
          <w:i/>
          <w:color w:val="000000"/>
          <w:sz w:val="24"/>
          <w:szCs w:val="24"/>
        </w:rPr>
        <w:t>RESTful</w:t>
      </w:r>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 xml:space="preserve">dados dos projetos e dos gerentes de projetos. </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5D57DF73" w14:textId="77777777" w:rsidR="0001491E" w:rsidRDefault="0001491E" w:rsidP="00DC15D0">
      <w:pPr>
        <w:spacing w:after="0" w:line="360" w:lineRule="auto"/>
        <w:ind w:firstLine="1134"/>
        <w:jc w:val="both"/>
        <w:rPr>
          <w:rFonts w:ascii="Arial" w:hAnsi="Arial" w:cs="Arial"/>
          <w:sz w:val="24"/>
          <w:szCs w:val="24"/>
        </w:rPr>
      </w:pPr>
    </w:p>
    <w:p w14:paraId="0F242A14" w14:textId="77777777" w:rsidR="00D03D6D" w:rsidRDefault="00D03D6D" w:rsidP="00DC15D0">
      <w:pPr>
        <w:spacing w:after="0" w:line="360" w:lineRule="auto"/>
        <w:ind w:firstLine="1134"/>
        <w:jc w:val="both"/>
        <w:rPr>
          <w:rFonts w:ascii="Arial" w:hAnsi="Arial" w:cs="Arial"/>
          <w:sz w:val="24"/>
          <w:szCs w:val="24"/>
        </w:rPr>
      </w:pPr>
    </w:p>
    <w:p w14:paraId="796EF8EF" w14:textId="77777777" w:rsidR="00D03D6D" w:rsidRDefault="00D03D6D" w:rsidP="00DC15D0">
      <w:pPr>
        <w:spacing w:after="0" w:line="360" w:lineRule="auto"/>
        <w:ind w:firstLine="1134"/>
        <w:jc w:val="both"/>
        <w:rPr>
          <w:rFonts w:ascii="Arial" w:hAnsi="Arial" w:cs="Arial"/>
          <w:sz w:val="24"/>
          <w:szCs w:val="24"/>
        </w:rPr>
      </w:pPr>
    </w:p>
    <w:p w14:paraId="3150E774" w14:textId="77777777" w:rsidR="00D03D6D" w:rsidRDefault="00D03D6D" w:rsidP="00DC15D0">
      <w:pPr>
        <w:spacing w:after="0" w:line="360" w:lineRule="auto"/>
        <w:ind w:firstLine="1134"/>
        <w:jc w:val="both"/>
        <w:rPr>
          <w:rFonts w:ascii="Arial" w:hAnsi="Arial" w:cs="Arial"/>
          <w:sz w:val="24"/>
          <w:szCs w:val="24"/>
        </w:rPr>
      </w:pPr>
    </w:p>
    <w:p w14:paraId="07CC2616" w14:textId="77777777" w:rsidR="00D03D6D" w:rsidRDefault="00D03D6D" w:rsidP="00DC15D0">
      <w:pPr>
        <w:spacing w:after="0" w:line="360" w:lineRule="auto"/>
        <w:ind w:firstLine="1134"/>
        <w:jc w:val="both"/>
        <w:rPr>
          <w:rFonts w:ascii="Arial" w:hAnsi="Arial" w:cs="Arial"/>
          <w:sz w:val="24"/>
          <w:szCs w:val="24"/>
        </w:rPr>
      </w:pPr>
    </w:p>
    <w:p w14:paraId="3DDDBE68" w14:textId="77777777" w:rsidR="00D03D6D" w:rsidRDefault="00D03D6D" w:rsidP="00DC15D0">
      <w:pPr>
        <w:spacing w:after="0" w:line="360" w:lineRule="auto"/>
        <w:ind w:firstLine="1134"/>
        <w:jc w:val="both"/>
        <w:rPr>
          <w:rFonts w:ascii="Arial" w:hAnsi="Arial" w:cs="Arial"/>
          <w:sz w:val="24"/>
          <w:szCs w:val="24"/>
        </w:rPr>
      </w:pPr>
    </w:p>
    <w:p w14:paraId="7EDE8042" w14:textId="77777777" w:rsidR="00D03D6D" w:rsidRDefault="00D03D6D">
      <w:pPr>
        <w:spacing w:after="0" w:line="360" w:lineRule="auto"/>
        <w:ind w:firstLine="1134"/>
        <w:jc w:val="both"/>
        <w:rPr>
          <w:rFonts w:ascii="Arial" w:hAnsi="Arial" w:cs="Arial"/>
          <w:sz w:val="24"/>
          <w:szCs w:val="24"/>
        </w:rPr>
      </w:pPr>
    </w:p>
    <w:p w14:paraId="38EB5412" w14:textId="77777777" w:rsidR="00D03D6D" w:rsidRDefault="00D03D6D">
      <w:pPr>
        <w:spacing w:after="0" w:line="360" w:lineRule="auto"/>
        <w:ind w:firstLine="1134"/>
        <w:jc w:val="both"/>
        <w:rPr>
          <w:rFonts w:ascii="Arial" w:hAnsi="Arial" w:cs="Arial"/>
          <w:sz w:val="24"/>
          <w:szCs w:val="24"/>
        </w:rPr>
      </w:pPr>
    </w:p>
    <w:p w14:paraId="37050630" w14:textId="77777777" w:rsidR="00D03D6D" w:rsidRDefault="00D03D6D">
      <w:pPr>
        <w:spacing w:after="0" w:line="360" w:lineRule="auto"/>
        <w:ind w:firstLine="1134"/>
        <w:jc w:val="both"/>
        <w:rPr>
          <w:rFonts w:ascii="Arial" w:hAnsi="Arial" w:cs="Arial"/>
          <w:sz w:val="24"/>
          <w:szCs w:val="24"/>
        </w:rPr>
      </w:pPr>
    </w:p>
    <w:p w14:paraId="56CB3C7F" w14:textId="77777777" w:rsidR="00D03D6D" w:rsidRDefault="00D03D6D">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60" w:name="_Toc499123489"/>
      <w:r>
        <w:lastRenderedPageBreak/>
        <w:t>CONCLUSÃO</w:t>
      </w:r>
      <w:bookmarkEnd w:id="60"/>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gamificação,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gamificação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gamificação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1FB944DB"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Pr="00A56C83">
        <w:rPr>
          <w:rFonts w:ascii="Arial" w:hAnsi="Arial" w:cs="Arial"/>
          <w:color w:val="000000"/>
          <w:sz w:val="24"/>
          <w:szCs w:val="24"/>
        </w:rPr>
        <w:t>, um gerente de projetos e o patrocinador podem acompanhar e constatar a evolução de um projeto ao longo das etapas de um processo de gerenciamento de projetos pré-definido. Como forma de aumentar o engajamento e interesse dos usuários, foram implementados elementos de jogos baseados em gamificação, tais quais pontuação, progressão, placar e desafios. Embora contemple ainda um elemento de recompensa, este não dev</w:t>
      </w:r>
      <w:r w:rsidR="002C0368">
        <w:rPr>
          <w:rFonts w:ascii="Arial" w:hAnsi="Arial" w:cs="Arial"/>
          <w:color w:val="000000"/>
          <w:sz w:val="24"/>
          <w:szCs w:val="24"/>
        </w:rPr>
        <w:t>e ser o objetivo final do jogo, pois o intuito de uma solução gamificada é atender o objetivo do negócio. Sendo a recompensa</w:t>
      </w:r>
      <w:r w:rsidR="00DE5D14">
        <w:rPr>
          <w:rFonts w:ascii="Arial" w:hAnsi="Arial" w:cs="Arial"/>
          <w:color w:val="000000"/>
          <w:sz w:val="24"/>
          <w:szCs w:val="24"/>
        </w:rPr>
        <w:t xml:space="preserve"> 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16774B63" w14:textId="77777777"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gamificação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 xml:space="preserve">deixar a atividade dos gerentes mais divertida. Contudo, entendemos também que sua utilização pode gerar efeitos contrários como, por exemplo, a desmotivação </w:t>
      </w:r>
      <w:r w:rsidRPr="00A56C83">
        <w:rPr>
          <w:rFonts w:ascii="Arial" w:hAnsi="Arial" w:cs="Arial"/>
          <w:color w:val="000000"/>
          <w:sz w:val="24"/>
          <w:szCs w:val="24"/>
        </w:rPr>
        <w:lastRenderedPageBreak/>
        <w:t>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567ED5C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Como trabalhos futuros, propomos a realização de uma pesquisa empírica por completo, ou seja, estudar a implementação da gamificação em uma empresa. Para tanto, é importante efetuar uma entrevista anteriormente a essa implementação, com os envolvidos no processo, com o intuito de avaliar o atual cenário na empresa pesquisada. Na sequência, deve-se monitorar a aplicação da gamificaç</w:t>
      </w:r>
      <w:r w:rsidR="00596E26">
        <w:rPr>
          <w:rFonts w:ascii="Arial" w:hAnsi="Arial" w:cs="Arial"/>
          <w:color w:val="000000"/>
          <w:sz w:val="24"/>
          <w:szCs w:val="24"/>
        </w:rPr>
        <w:t xml:space="preserve">ão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gamificação.</w:t>
      </w:r>
      <w:r w:rsidR="00DE5D14">
        <w:rPr>
          <w:rFonts w:ascii="Arial" w:hAnsi="Arial" w:cs="Arial"/>
          <w:color w:val="000000"/>
          <w:sz w:val="24"/>
          <w:szCs w:val="24"/>
        </w:rPr>
        <w:t xml:space="preserve"> Assim como, criar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61" w:name="_Toc499123490"/>
      <w:r>
        <w:lastRenderedPageBreak/>
        <w:t>REFERÊNCIAS</w:t>
      </w:r>
      <w:bookmarkEnd w:id="61"/>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r>
        <w:t>Gamification</w:t>
      </w:r>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2. ed. São Paulo: Dvs Editora,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Gamification. </w:t>
      </w:r>
      <w:r w:rsidRPr="00BD4A91">
        <w:t>2013. Cognizant.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r w:rsidRPr="00304DEC">
        <w:rPr>
          <w:b/>
          <w:color w:val="222222"/>
          <w:shd w:val="clear" w:color="auto" w:fill="FFFFFF"/>
          <w:lang w:val="en-US"/>
        </w:rPr>
        <w:t xml:space="preserve">Gp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Disponível em: </w:t>
      </w:r>
      <w:r w:rsidRPr="004C6796">
        <w:rPr>
          <w:color w:val="222222"/>
          <w:shd w:val="clear" w:color="auto" w:fill="FFFFFF"/>
          <w:lang w:val="en-US"/>
        </w:rPr>
        <w:t>&lt;https://play.google.com/store/apps/details?id=com.ea.game.pvzfree_row&amp;hl=pt&gt;. Acesso em: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KAPP, Karl M. et al. The Gamification of Learning and Instruction Fieldbook: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10. ed. New Jersey: John Wiley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r w:rsidRPr="00BD4A91">
        <w:rPr>
          <w:b/>
          <w:bCs/>
          <w:color w:val="222222"/>
        </w:rPr>
        <w:t xml:space="preserve">Gamificação: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Project Management Institute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Viana.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Janeiro: Brasport,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VIANNA, Ysmar et al. </w:t>
      </w:r>
      <w:r w:rsidRPr="00BD4A91">
        <w:rPr>
          <w:b/>
          <w:bCs/>
          <w:color w:val="222222"/>
        </w:rPr>
        <w:t>Gamification, Inc.: </w:t>
      </w:r>
      <w:r w:rsidRPr="00BD4A91">
        <w:rPr>
          <w:color w:val="222222"/>
          <w:shd w:val="clear" w:color="auto" w:fill="FFFFFF"/>
        </w:rPr>
        <w:t>Como reinventar empresas a partir de jogos. Rio de Janeiro: Mjv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Gamification by Design: Implementing Game Mechanics in Web and Mobile Apps. </w:t>
      </w:r>
      <w:r w:rsidRPr="00BD4A91">
        <w:t>Canada: O' Reilly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62" w:name="_Toc499123491"/>
      <w:r>
        <w:lastRenderedPageBreak/>
        <w:t xml:space="preserve">ANEXO 1 – </w:t>
      </w:r>
      <w:r w:rsidR="00E47F49">
        <w:t xml:space="preserve">O </w:t>
      </w:r>
      <w:r>
        <w:t>Processo de gerenciamento de projetos</w:t>
      </w:r>
      <w:bookmarkEnd w:id="62"/>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63" w:name="_Toc499123506"/>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15</w:t>
      </w:r>
      <w:r w:rsidRPr="005A0380">
        <w:rPr>
          <w:b/>
        </w:rPr>
        <w:fldChar w:fldCharType="end"/>
      </w:r>
      <w:r w:rsidRPr="005A0380">
        <w:rPr>
          <w:b/>
        </w:rPr>
        <w:t>.</w:t>
      </w:r>
      <w:r>
        <w:t xml:space="preserve"> </w:t>
      </w:r>
      <w:r w:rsidRPr="005E3F0B">
        <w:t>O processo de gerenciamento de projetos (parte 1 de 4)</w:t>
      </w:r>
      <w:bookmarkEnd w:id="63"/>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64" w:name="_Toc499123507"/>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16</w:t>
      </w:r>
      <w:r w:rsidRPr="005A0380">
        <w:rPr>
          <w:b/>
        </w:rPr>
        <w:fldChar w:fldCharType="end"/>
      </w:r>
      <w:r w:rsidRPr="005A0380">
        <w:rPr>
          <w:b/>
        </w:rPr>
        <w:t>.</w:t>
      </w:r>
      <w:r>
        <w:t xml:space="preserve"> </w:t>
      </w:r>
      <w:r w:rsidRPr="008C71F3">
        <w:t>O processo de gerenciamento de projetos (parte 2 de 4)</w:t>
      </w:r>
      <w:bookmarkEnd w:id="64"/>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65" w:name="_Toc499123508"/>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17</w:t>
      </w:r>
      <w:r w:rsidRPr="005A0380">
        <w:rPr>
          <w:b/>
        </w:rPr>
        <w:fldChar w:fldCharType="end"/>
      </w:r>
      <w:r w:rsidRPr="005A0380">
        <w:rPr>
          <w:b/>
        </w:rPr>
        <w:t>.</w:t>
      </w:r>
      <w:r>
        <w:t xml:space="preserve"> </w:t>
      </w:r>
      <w:r w:rsidRPr="00812488">
        <w:t>O processo de gerenciamento de projetos (parte 3 de 4)</w:t>
      </w:r>
      <w:bookmarkEnd w:id="65"/>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66" w:name="_Toc49912350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18</w:t>
      </w:r>
      <w:r w:rsidRPr="005A0380">
        <w:rPr>
          <w:b/>
        </w:rPr>
        <w:fldChar w:fldCharType="end"/>
      </w:r>
      <w:r w:rsidRPr="005A0380">
        <w:rPr>
          <w:b/>
        </w:rPr>
        <w:t>.</w:t>
      </w:r>
      <w:r>
        <w:t xml:space="preserve"> </w:t>
      </w:r>
      <w:r w:rsidRPr="00F225B7">
        <w:t>O processo de gerenciamento de projetos (parte 4 de 4)</w:t>
      </w:r>
      <w:bookmarkEnd w:id="66"/>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5"/>
      <w:headerReference w:type="first" r:id="rId36"/>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19214D" w14:textId="77777777" w:rsidR="008E74C1" w:rsidRDefault="008E74C1">
      <w:pPr>
        <w:spacing w:after="0" w:line="240" w:lineRule="auto"/>
      </w:pPr>
      <w:r>
        <w:separator/>
      </w:r>
    </w:p>
  </w:endnote>
  <w:endnote w:type="continuationSeparator" w:id="0">
    <w:p w14:paraId="01EE706F" w14:textId="77777777" w:rsidR="008E74C1" w:rsidRDefault="008E7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A6ADCE" w14:textId="77777777" w:rsidR="008E74C1" w:rsidRDefault="008E74C1">
      <w:pPr>
        <w:spacing w:after="0" w:line="240" w:lineRule="auto"/>
      </w:pPr>
      <w:r>
        <w:separator/>
      </w:r>
    </w:p>
  </w:footnote>
  <w:footnote w:type="continuationSeparator" w:id="0">
    <w:p w14:paraId="6CC31CF6" w14:textId="77777777" w:rsidR="008E74C1" w:rsidRDefault="008E74C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2F43DA" w:rsidRDefault="002F43DA">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2F43DA" w:rsidRDefault="002F43DA">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64A74"/>
    <w:rsid w:val="00071F1F"/>
    <w:rsid w:val="0009540E"/>
    <w:rsid w:val="000959BC"/>
    <w:rsid w:val="000A3DB8"/>
    <w:rsid w:val="000B0916"/>
    <w:rsid w:val="000C1B22"/>
    <w:rsid w:val="000C5753"/>
    <w:rsid w:val="000F09B4"/>
    <w:rsid w:val="000F4410"/>
    <w:rsid w:val="00102D64"/>
    <w:rsid w:val="0010709D"/>
    <w:rsid w:val="00112C0F"/>
    <w:rsid w:val="00113DE0"/>
    <w:rsid w:val="00116AB6"/>
    <w:rsid w:val="001305A3"/>
    <w:rsid w:val="001345B4"/>
    <w:rsid w:val="00140F0D"/>
    <w:rsid w:val="001603C4"/>
    <w:rsid w:val="00185CC2"/>
    <w:rsid w:val="001871EE"/>
    <w:rsid w:val="001A5C52"/>
    <w:rsid w:val="001B0853"/>
    <w:rsid w:val="001B4A10"/>
    <w:rsid w:val="001B6032"/>
    <w:rsid w:val="001C467F"/>
    <w:rsid w:val="001C7544"/>
    <w:rsid w:val="001D1F17"/>
    <w:rsid w:val="001D51A6"/>
    <w:rsid w:val="00211F01"/>
    <w:rsid w:val="002203DC"/>
    <w:rsid w:val="00221AE7"/>
    <w:rsid w:val="002336FE"/>
    <w:rsid w:val="00241C42"/>
    <w:rsid w:val="0024660E"/>
    <w:rsid w:val="00246C7C"/>
    <w:rsid w:val="00254DE5"/>
    <w:rsid w:val="00257606"/>
    <w:rsid w:val="00272B6C"/>
    <w:rsid w:val="002806A2"/>
    <w:rsid w:val="002A5714"/>
    <w:rsid w:val="002C0368"/>
    <w:rsid w:val="002F033C"/>
    <w:rsid w:val="002F0A2D"/>
    <w:rsid w:val="002F3A85"/>
    <w:rsid w:val="002F3F0C"/>
    <w:rsid w:val="002F43DA"/>
    <w:rsid w:val="002F4ADE"/>
    <w:rsid w:val="00324CF9"/>
    <w:rsid w:val="00325884"/>
    <w:rsid w:val="003330FD"/>
    <w:rsid w:val="0033523C"/>
    <w:rsid w:val="00342861"/>
    <w:rsid w:val="00343BC4"/>
    <w:rsid w:val="003459A5"/>
    <w:rsid w:val="00353410"/>
    <w:rsid w:val="00363C07"/>
    <w:rsid w:val="0036613D"/>
    <w:rsid w:val="00367372"/>
    <w:rsid w:val="003923AC"/>
    <w:rsid w:val="00392BD2"/>
    <w:rsid w:val="00393780"/>
    <w:rsid w:val="003A277A"/>
    <w:rsid w:val="003A7438"/>
    <w:rsid w:val="003B64DC"/>
    <w:rsid w:val="003C76E2"/>
    <w:rsid w:val="003D53ED"/>
    <w:rsid w:val="003E27F5"/>
    <w:rsid w:val="003E7F0C"/>
    <w:rsid w:val="003F05C8"/>
    <w:rsid w:val="0040205F"/>
    <w:rsid w:val="00410D86"/>
    <w:rsid w:val="0042390F"/>
    <w:rsid w:val="00426851"/>
    <w:rsid w:val="00433024"/>
    <w:rsid w:val="00433E79"/>
    <w:rsid w:val="00434D50"/>
    <w:rsid w:val="00450EA8"/>
    <w:rsid w:val="0045165F"/>
    <w:rsid w:val="00453A2B"/>
    <w:rsid w:val="00454AF0"/>
    <w:rsid w:val="00461B79"/>
    <w:rsid w:val="00473348"/>
    <w:rsid w:val="00486CA9"/>
    <w:rsid w:val="00493A59"/>
    <w:rsid w:val="004970F8"/>
    <w:rsid w:val="004A2740"/>
    <w:rsid w:val="004B28C4"/>
    <w:rsid w:val="004B664E"/>
    <w:rsid w:val="004D212D"/>
    <w:rsid w:val="004E0FA8"/>
    <w:rsid w:val="004F279D"/>
    <w:rsid w:val="004F28A9"/>
    <w:rsid w:val="004F2A93"/>
    <w:rsid w:val="00502160"/>
    <w:rsid w:val="00504D15"/>
    <w:rsid w:val="00504F3A"/>
    <w:rsid w:val="00505A01"/>
    <w:rsid w:val="00512AB3"/>
    <w:rsid w:val="00516A84"/>
    <w:rsid w:val="00524D36"/>
    <w:rsid w:val="0052616C"/>
    <w:rsid w:val="00526D2E"/>
    <w:rsid w:val="0053155E"/>
    <w:rsid w:val="00534861"/>
    <w:rsid w:val="00546CC4"/>
    <w:rsid w:val="00550B1D"/>
    <w:rsid w:val="00553F85"/>
    <w:rsid w:val="005735BE"/>
    <w:rsid w:val="005755D3"/>
    <w:rsid w:val="00576C78"/>
    <w:rsid w:val="00577DD0"/>
    <w:rsid w:val="00582CDD"/>
    <w:rsid w:val="00587861"/>
    <w:rsid w:val="00594759"/>
    <w:rsid w:val="00596E26"/>
    <w:rsid w:val="005A0380"/>
    <w:rsid w:val="005A598E"/>
    <w:rsid w:val="005B33A2"/>
    <w:rsid w:val="005B6244"/>
    <w:rsid w:val="005B6753"/>
    <w:rsid w:val="005C1C98"/>
    <w:rsid w:val="005C3FA6"/>
    <w:rsid w:val="005E03E3"/>
    <w:rsid w:val="005E203A"/>
    <w:rsid w:val="005E5942"/>
    <w:rsid w:val="005E6051"/>
    <w:rsid w:val="005F4F08"/>
    <w:rsid w:val="005F638A"/>
    <w:rsid w:val="0060265D"/>
    <w:rsid w:val="006055C3"/>
    <w:rsid w:val="00606554"/>
    <w:rsid w:val="00606610"/>
    <w:rsid w:val="0060763E"/>
    <w:rsid w:val="006123DF"/>
    <w:rsid w:val="00615A18"/>
    <w:rsid w:val="00637A6B"/>
    <w:rsid w:val="00637DD2"/>
    <w:rsid w:val="00645233"/>
    <w:rsid w:val="006528F9"/>
    <w:rsid w:val="00671FB7"/>
    <w:rsid w:val="006747F3"/>
    <w:rsid w:val="00685B42"/>
    <w:rsid w:val="00694FC2"/>
    <w:rsid w:val="00695DCB"/>
    <w:rsid w:val="00696DCE"/>
    <w:rsid w:val="006A0E31"/>
    <w:rsid w:val="006A138F"/>
    <w:rsid w:val="006A69D8"/>
    <w:rsid w:val="006B109E"/>
    <w:rsid w:val="006C057C"/>
    <w:rsid w:val="006D249D"/>
    <w:rsid w:val="006E5482"/>
    <w:rsid w:val="006F70A9"/>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8039FC"/>
    <w:rsid w:val="00831F5D"/>
    <w:rsid w:val="00833E22"/>
    <w:rsid w:val="008543E1"/>
    <w:rsid w:val="0085512A"/>
    <w:rsid w:val="00856CA2"/>
    <w:rsid w:val="00881067"/>
    <w:rsid w:val="00895871"/>
    <w:rsid w:val="008A7F37"/>
    <w:rsid w:val="008B4BE4"/>
    <w:rsid w:val="008E4F03"/>
    <w:rsid w:val="008E74C1"/>
    <w:rsid w:val="008F74B0"/>
    <w:rsid w:val="00901099"/>
    <w:rsid w:val="00904317"/>
    <w:rsid w:val="00904D57"/>
    <w:rsid w:val="00920863"/>
    <w:rsid w:val="009242BF"/>
    <w:rsid w:val="00943276"/>
    <w:rsid w:val="00950C52"/>
    <w:rsid w:val="00955FF2"/>
    <w:rsid w:val="009578E4"/>
    <w:rsid w:val="009709D5"/>
    <w:rsid w:val="00977CB3"/>
    <w:rsid w:val="00986EE2"/>
    <w:rsid w:val="009927B9"/>
    <w:rsid w:val="00997A20"/>
    <w:rsid w:val="009B0B95"/>
    <w:rsid w:val="009D7E78"/>
    <w:rsid w:val="009E0A4C"/>
    <w:rsid w:val="009E0DB7"/>
    <w:rsid w:val="009E6700"/>
    <w:rsid w:val="009F1224"/>
    <w:rsid w:val="009F3882"/>
    <w:rsid w:val="009F7957"/>
    <w:rsid w:val="00A00954"/>
    <w:rsid w:val="00A617D9"/>
    <w:rsid w:val="00A638EE"/>
    <w:rsid w:val="00A643BB"/>
    <w:rsid w:val="00A71BA5"/>
    <w:rsid w:val="00A74CEB"/>
    <w:rsid w:val="00A7719C"/>
    <w:rsid w:val="00A8327B"/>
    <w:rsid w:val="00A878CA"/>
    <w:rsid w:val="00A87D80"/>
    <w:rsid w:val="00A9307E"/>
    <w:rsid w:val="00AA0B76"/>
    <w:rsid w:val="00AA17F0"/>
    <w:rsid w:val="00AA39B2"/>
    <w:rsid w:val="00AC0C3F"/>
    <w:rsid w:val="00AC511F"/>
    <w:rsid w:val="00AD0B4E"/>
    <w:rsid w:val="00AE0982"/>
    <w:rsid w:val="00AE315C"/>
    <w:rsid w:val="00AF1DD1"/>
    <w:rsid w:val="00AF7E65"/>
    <w:rsid w:val="00B04BB5"/>
    <w:rsid w:val="00B250C1"/>
    <w:rsid w:val="00B33988"/>
    <w:rsid w:val="00B35367"/>
    <w:rsid w:val="00B475FD"/>
    <w:rsid w:val="00B51A16"/>
    <w:rsid w:val="00B53A0C"/>
    <w:rsid w:val="00B877A2"/>
    <w:rsid w:val="00B979FE"/>
    <w:rsid w:val="00BA1D8D"/>
    <w:rsid w:val="00BB6843"/>
    <w:rsid w:val="00BD27CC"/>
    <w:rsid w:val="00BE224E"/>
    <w:rsid w:val="00BE2C5C"/>
    <w:rsid w:val="00BF2712"/>
    <w:rsid w:val="00C07EE6"/>
    <w:rsid w:val="00C12034"/>
    <w:rsid w:val="00C21D97"/>
    <w:rsid w:val="00C21FB4"/>
    <w:rsid w:val="00C24D59"/>
    <w:rsid w:val="00C41AC4"/>
    <w:rsid w:val="00C65321"/>
    <w:rsid w:val="00C8447C"/>
    <w:rsid w:val="00CB745D"/>
    <w:rsid w:val="00CD0A09"/>
    <w:rsid w:val="00CE28BF"/>
    <w:rsid w:val="00CE2A35"/>
    <w:rsid w:val="00CE6F59"/>
    <w:rsid w:val="00CF1D5D"/>
    <w:rsid w:val="00CF53A3"/>
    <w:rsid w:val="00D03D6D"/>
    <w:rsid w:val="00D102CC"/>
    <w:rsid w:val="00D203F4"/>
    <w:rsid w:val="00D34CD1"/>
    <w:rsid w:val="00D350A2"/>
    <w:rsid w:val="00D37F7D"/>
    <w:rsid w:val="00D41C03"/>
    <w:rsid w:val="00D56D6D"/>
    <w:rsid w:val="00D60BCA"/>
    <w:rsid w:val="00D612BE"/>
    <w:rsid w:val="00D64E5F"/>
    <w:rsid w:val="00D77A9C"/>
    <w:rsid w:val="00D87E1D"/>
    <w:rsid w:val="00D97AF4"/>
    <w:rsid w:val="00DA69A3"/>
    <w:rsid w:val="00DB2273"/>
    <w:rsid w:val="00DB44CC"/>
    <w:rsid w:val="00DB6FC7"/>
    <w:rsid w:val="00DC15D0"/>
    <w:rsid w:val="00DD24D2"/>
    <w:rsid w:val="00DE13FD"/>
    <w:rsid w:val="00DE5D14"/>
    <w:rsid w:val="00DF0200"/>
    <w:rsid w:val="00E01F62"/>
    <w:rsid w:val="00E04B83"/>
    <w:rsid w:val="00E12E14"/>
    <w:rsid w:val="00E12EF1"/>
    <w:rsid w:val="00E26F9D"/>
    <w:rsid w:val="00E47F49"/>
    <w:rsid w:val="00E60744"/>
    <w:rsid w:val="00E6578E"/>
    <w:rsid w:val="00E83188"/>
    <w:rsid w:val="00E84670"/>
    <w:rsid w:val="00E953C9"/>
    <w:rsid w:val="00E95C9B"/>
    <w:rsid w:val="00EA0E8A"/>
    <w:rsid w:val="00EB0FE6"/>
    <w:rsid w:val="00EC162A"/>
    <w:rsid w:val="00EC1E5B"/>
    <w:rsid w:val="00EC3D2D"/>
    <w:rsid w:val="00EC5C4C"/>
    <w:rsid w:val="00EE7F56"/>
    <w:rsid w:val="00EF499B"/>
    <w:rsid w:val="00F12D20"/>
    <w:rsid w:val="00F13403"/>
    <w:rsid w:val="00F32551"/>
    <w:rsid w:val="00F42794"/>
    <w:rsid w:val="00F53905"/>
    <w:rsid w:val="00F62D1C"/>
    <w:rsid w:val="00F6629B"/>
    <w:rsid w:val="00F703EB"/>
    <w:rsid w:val="00F73C48"/>
    <w:rsid w:val="00F81E8B"/>
    <w:rsid w:val="00F9643B"/>
    <w:rsid w:val="00FA23B9"/>
    <w:rsid w:val="00FA3DAA"/>
    <w:rsid w:val="00FB5EA1"/>
    <w:rsid w:val="00FB642D"/>
    <w:rsid w:val="00FC1C38"/>
    <w:rsid w:val="00FD3204"/>
    <w:rsid w:val="00FE3DA2"/>
    <w:rsid w:val="00FF53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8A7F37"/>
    <w:pPr>
      <w:spacing w:before="120" w:after="0"/>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601DA-9DAA-CD46-8E93-F296FF1CF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51</Pages>
  <Words>9910</Words>
  <Characters>53517</Characters>
  <Application>Microsoft Macintosh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63301</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77</cp:revision>
  <cp:lastPrinted>2017-11-21T21:16:00Z</cp:lastPrinted>
  <dcterms:created xsi:type="dcterms:W3CDTF">2017-11-21T21:16:00Z</dcterms:created>
  <dcterms:modified xsi:type="dcterms:W3CDTF">2017-12-05T15:23:00Z</dcterms:modified>
</cp:coreProperties>
</file>