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F4393E" w14:textId="77777777" w:rsidR="00DB44CC" w:rsidRDefault="00DB44CC">
      <w:pPr>
        <w:spacing w:after="0" w:line="360" w:lineRule="auto"/>
        <w:jc w:val="center"/>
        <w:rPr>
          <w:rFonts w:ascii="Arial" w:hAnsi="Arial" w:cs="Arial"/>
          <w:b/>
          <w:sz w:val="24"/>
          <w:szCs w:val="24"/>
        </w:rPr>
      </w:pPr>
    </w:p>
    <w:p w14:paraId="4C44F084" w14:textId="77777777" w:rsidR="00DB44CC" w:rsidRDefault="00DB44CC">
      <w:pPr>
        <w:spacing w:after="0" w:line="360" w:lineRule="auto"/>
        <w:jc w:val="center"/>
        <w:rPr>
          <w:rFonts w:ascii="Arial" w:hAnsi="Arial" w:cs="Arial"/>
          <w:b/>
          <w:sz w:val="24"/>
          <w:szCs w:val="24"/>
        </w:rPr>
      </w:pPr>
    </w:p>
    <w:p w14:paraId="0BCBCE80" w14:textId="77777777" w:rsidR="00DB44CC" w:rsidRDefault="00DB44CC">
      <w:pPr>
        <w:spacing w:after="0" w:line="360" w:lineRule="auto"/>
        <w:jc w:val="center"/>
        <w:rPr>
          <w:rFonts w:ascii="Arial" w:hAnsi="Arial" w:cs="Arial"/>
          <w:b/>
          <w:sz w:val="24"/>
          <w:szCs w:val="24"/>
        </w:rPr>
      </w:pPr>
    </w:p>
    <w:p w14:paraId="4897D8EE" w14:textId="43696E9F" w:rsidR="00F81E8B" w:rsidRDefault="00AE0982">
      <w:pPr>
        <w:spacing w:after="0" w:line="360" w:lineRule="auto"/>
        <w:jc w:val="center"/>
        <w:rPr>
          <w:rFonts w:ascii="Arial" w:hAnsi="Arial" w:cs="Arial"/>
          <w:b/>
          <w:sz w:val="24"/>
          <w:szCs w:val="24"/>
        </w:rPr>
      </w:pPr>
      <w:r>
        <w:rPr>
          <w:rFonts w:ascii="Arial" w:hAnsi="Arial" w:cs="Arial"/>
          <w:b/>
          <w:noProof/>
          <w:sz w:val="24"/>
          <w:szCs w:val="24"/>
        </w:rPr>
        <w:drawing>
          <wp:anchor distT="0" distB="0" distL="114935" distR="114935" simplePos="0" relativeHeight="251643904" behindDoc="0" locked="0" layoutInCell="1" allowOverlap="1" wp14:anchorId="4326363E" wp14:editId="3D9CCCCB">
            <wp:simplePos x="0" y="0"/>
            <wp:positionH relativeFrom="column">
              <wp:posOffset>2423160</wp:posOffset>
            </wp:positionH>
            <wp:positionV relativeFrom="paragraph">
              <wp:posOffset>-651510</wp:posOffset>
            </wp:positionV>
            <wp:extent cx="922020" cy="581025"/>
            <wp:effectExtent l="0" t="0" r="0" b="3175"/>
            <wp:wrapSquare wrapText="bothSides"/>
            <wp:docPr id="7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2020" cy="5810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F81E8B">
        <w:rPr>
          <w:rFonts w:ascii="Arial" w:hAnsi="Arial" w:cs="Arial"/>
          <w:b/>
          <w:sz w:val="24"/>
          <w:szCs w:val="24"/>
        </w:rPr>
        <w:t>UNIVERSIDADE DE FORTALEZA - UNIFOR</w:t>
      </w:r>
    </w:p>
    <w:p w14:paraId="046A030C"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CENTRO DE CIÊNCIAS TECNOLÓGICAS</w:t>
      </w:r>
    </w:p>
    <w:p w14:paraId="72039C01" w14:textId="77777777" w:rsidR="00F81E8B" w:rsidRDefault="00F81E8B">
      <w:pPr>
        <w:spacing w:after="0" w:line="360" w:lineRule="auto"/>
        <w:jc w:val="center"/>
      </w:pPr>
      <w:r>
        <w:rPr>
          <w:rFonts w:ascii="Arial" w:hAnsi="Arial" w:cs="Arial"/>
          <w:b/>
          <w:sz w:val="24"/>
          <w:szCs w:val="24"/>
        </w:rPr>
        <w:t>CURSO DE GRADUAÇÃO EM CIÊNCIA DA COMPUTAÇÃO</w:t>
      </w:r>
    </w:p>
    <w:p w14:paraId="0F84B87E" w14:textId="185F17D1" w:rsidR="00F81E8B" w:rsidRDefault="00F81E8B">
      <w:pPr>
        <w:spacing w:after="0" w:line="360" w:lineRule="auto"/>
        <w:jc w:val="center"/>
        <w:rPr>
          <w:rFonts w:ascii="Arial" w:hAnsi="Arial" w:cs="Arial"/>
          <w:b/>
          <w:sz w:val="24"/>
          <w:szCs w:val="24"/>
        </w:rPr>
      </w:pPr>
    </w:p>
    <w:p w14:paraId="71A6836D" w14:textId="77777777" w:rsidR="00F81E8B" w:rsidRDefault="00F81E8B">
      <w:pPr>
        <w:spacing w:after="0" w:line="360" w:lineRule="auto"/>
        <w:jc w:val="center"/>
        <w:rPr>
          <w:rFonts w:ascii="Arial" w:hAnsi="Arial" w:cs="Arial"/>
          <w:b/>
          <w:sz w:val="24"/>
          <w:szCs w:val="24"/>
        </w:rPr>
      </w:pPr>
    </w:p>
    <w:p w14:paraId="1C0CDBA5" w14:textId="77777777" w:rsidR="00F81E8B" w:rsidRDefault="00E953C9">
      <w:pPr>
        <w:spacing w:after="0" w:line="360" w:lineRule="auto"/>
        <w:jc w:val="center"/>
      </w:pPr>
      <w:r>
        <w:rPr>
          <w:rFonts w:ascii="Arial" w:hAnsi="Arial" w:cs="Arial"/>
          <w:b/>
          <w:sz w:val="24"/>
          <w:szCs w:val="24"/>
        </w:rPr>
        <w:t>SAULO MEDEIROS GUERREIRO</w:t>
      </w:r>
    </w:p>
    <w:p w14:paraId="345303E9" w14:textId="0040125A" w:rsidR="00F81E8B" w:rsidRDefault="00F81E8B">
      <w:pPr>
        <w:spacing w:after="0" w:line="360" w:lineRule="auto"/>
        <w:rPr>
          <w:rFonts w:ascii="Arial" w:hAnsi="Arial" w:cs="Arial"/>
          <w:b/>
          <w:sz w:val="24"/>
          <w:szCs w:val="24"/>
        </w:rPr>
      </w:pPr>
    </w:p>
    <w:p w14:paraId="6FC9D99C" w14:textId="77777777" w:rsidR="00F81E8B" w:rsidRDefault="00F81E8B">
      <w:pPr>
        <w:spacing w:after="0" w:line="360" w:lineRule="auto"/>
        <w:rPr>
          <w:rFonts w:ascii="Arial" w:hAnsi="Arial" w:cs="Arial"/>
          <w:b/>
          <w:sz w:val="24"/>
          <w:szCs w:val="24"/>
        </w:rPr>
      </w:pPr>
    </w:p>
    <w:p w14:paraId="2DAE18F4" w14:textId="77777777" w:rsidR="00F81E8B" w:rsidRDefault="00F81E8B">
      <w:pPr>
        <w:spacing w:after="0" w:line="360" w:lineRule="auto"/>
        <w:rPr>
          <w:rFonts w:ascii="Arial" w:hAnsi="Arial" w:cs="Arial"/>
          <w:b/>
          <w:sz w:val="24"/>
          <w:szCs w:val="24"/>
        </w:rPr>
      </w:pPr>
    </w:p>
    <w:p w14:paraId="0B00160C" w14:textId="77777777" w:rsidR="00F81E8B" w:rsidRDefault="00E953C9">
      <w:pPr>
        <w:spacing w:after="0" w:line="360" w:lineRule="auto"/>
        <w:jc w:val="center"/>
      </w:pPr>
      <w:r>
        <w:rPr>
          <w:rFonts w:ascii="Arial" w:hAnsi="Arial" w:cs="Arial"/>
          <w:b/>
          <w:sz w:val="24"/>
          <w:szCs w:val="24"/>
        </w:rPr>
        <w:t>APLICATIVO JORNADA DO GERENTE: GAMIFICAÇÃO APLICADA NO GERENCIAMENTO DE PROJETOS</w:t>
      </w:r>
    </w:p>
    <w:p w14:paraId="1D5A6FD3" w14:textId="75DB7C65" w:rsidR="00F81E8B" w:rsidRDefault="00F81E8B">
      <w:pPr>
        <w:spacing w:after="0" w:line="360" w:lineRule="auto"/>
        <w:jc w:val="center"/>
        <w:rPr>
          <w:rFonts w:ascii="Arial" w:hAnsi="Arial" w:cs="Arial"/>
          <w:b/>
          <w:sz w:val="24"/>
          <w:szCs w:val="24"/>
        </w:rPr>
      </w:pPr>
    </w:p>
    <w:p w14:paraId="3180C499" w14:textId="77777777" w:rsidR="00F81E8B" w:rsidRDefault="00F81E8B">
      <w:pPr>
        <w:spacing w:after="0" w:line="360" w:lineRule="auto"/>
        <w:jc w:val="center"/>
        <w:rPr>
          <w:rFonts w:ascii="Arial" w:hAnsi="Arial" w:cs="Arial"/>
          <w:b/>
          <w:sz w:val="24"/>
          <w:szCs w:val="24"/>
        </w:rPr>
      </w:pPr>
    </w:p>
    <w:p w14:paraId="3402FE58" w14:textId="77777777" w:rsidR="00F81E8B" w:rsidRDefault="00F81E8B">
      <w:pPr>
        <w:spacing w:after="0" w:line="360" w:lineRule="auto"/>
        <w:jc w:val="center"/>
        <w:rPr>
          <w:rFonts w:ascii="Arial" w:hAnsi="Arial" w:cs="Arial"/>
          <w:b/>
          <w:sz w:val="24"/>
          <w:szCs w:val="24"/>
        </w:rPr>
      </w:pPr>
    </w:p>
    <w:p w14:paraId="0FECD544" w14:textId="77777777" w:rsidR="00F81E8B" w:rsidRDefault="00F81E8B">
      <w:pPr>
        <w:spacing w:after="0" w:line="360" w:lineRule="auto"/>
        <w:rPr>
          <w:rFonts w:ascii="Arial" w:hAnsi="Arial" w:cs="Arial"/>
          <w:b/>
          <w:sz w:val="24"/>
          <w:szCs w:val="24"/>
        </w:rPr>
      </w:pPr>
    </w:p>
    <w:p w14:paraId="0BBE397E" w14:textId="77777777" w:rsidR="00F81E8B" w:rsidRDefault="00F81E8B">
      <w:pPr>
        <w:spacing w:after="0" w:line="360" w:lineRule="auto"/>
        <w:rPr>
          <w:rFonts w:ascii="Arial" w:hAnsi="Arial" w:cs="Arial"/>
          <w:b/>
          <w:sz w:val="24"/>
          <w:szCs w:val="24"/>
        </w:rPr>
      </w:pPr>
    </w:p>
    <w:p w14:paraId="1BB05B8F" w14:textId="77777777" w:rsidR="00F81E8B" w:rsidRDefault="00F81E8B">
      <w:pPr>
        <w:spacing w:after="0" w:line="360" w:lineRule="auto"/>
        <w:rPr>
          <w:rFonts w:ascii="Arial" w:hAnsi="Arial" w:cs="Arial"/>
          <w:sz w:val="24"/>
          <w:szCs w:val="24"/>
        </w:rPr>
      </w:pPr>
    </w:p>
    <w:p w14:paraId="57B54D0C" w14:textId="77777777" w:rsidR="00F81E8B" w:rsidRDefault="00F81E8B">
      <w:pPr>
        <w:spacing w:after="0" w:line="360" w:lineRule="auto"/>
        <w:rPr>
          <w:rFonts w:ascii="Arial" w:hAnsi="Arial" w:cs="Arial"/>
          <w:sz w:val="24"/>
          <w:szCs w:val="24"/>
        </w:rPr>
      </w:pPr>
    </w:p>
    <w:p w14:paraId="6159A5DE" w14:textId="77777777" w:rsidR="00F81E8B" w:rsidRDefault="00F81E8B">
      <w:pPr>
        <w:spacing w:after="0" w:line="360" w:lineRule="auto"/>
        <w:rPr>
          <w:rFonts w:ascii="Arial" w:hAnsi="Arial" w:cs="Arial"/>
          <w:sz w:val="24"/>
          <w:szCs w:val="24"/>
        </w:rPr>
      </w:pPr>
    </w:p>
    <w:p w14:paraId="473D0DB0" w14:textId="77777777" w:rsidR="00F81E8B" w:rsidRDefault="00F81E8B">
      <w:pPr>
        <w:spacing w:after="0" w:line="360" w:lineRule="auto"/>
        <w:rPr>
          <w:rFonts w:ascii="Arial" w:hAnsi="Arial" w:cs="Arial"/>
          <w:sz w:val="24"/>
          <w:szCs w:val="24"/>
        </w:rPr>
      </w:pPr>
    </w:p>
    <w:p w14:paraId="0C430330" w14:textId="77777777" w:rsidR="00F81E8B" w:rsidRDefault="00F81E8B">
      <w:pPr>
        <w:spacing w:after="0" w:line="360" w:lineRule="auto"/>
        <w:rPr>
          <w:rFonts w:ascii="Arial" w:hAnsi="Arial" w:cs="Arial"/>
          <w:sz w:val="24"/>
          <w:szCs w:val="24"/>
        </w:rPr>
      </w:pPr>
    </w:p>
    <w:p w14:paraId="01DE11A6" w14:textId="77777777" w:rsidR="00F81E8B" w:rsidRDefault="00F81E8B">
      <w:pPr>
        <w:spacing w:after="0" w:line="360" w:lineRule="auto"/>
        <w:rPr>
          <w:rFonts w:ascii="Arial" w:hAnsi="Arial" w:cs="Arial"/>
          <w:sz w:val="24"/>
          <w:szCs w:val="24"/>
        </w:rPr>
      </w:pPr>
    </w:p>
    <w:p w14:paraId="3F57AC2D" w14:textId="77777777" w:rsidR="00F81E8B" w:rsidRDefault="00F81E8B">
      <w:pPr>
        <w:spacing w:after="0" w:line="360" w:lineRule="auto"/>
        <w:rPr>
          <w:rFonts w:ascii="Arial" w:hAnsi="Arial" w:cs="Arial"/>
          <w:sz w:val="24"/>
          <w:szCs w:val="24"/>
        </w:rPr>
      </w:pPr>
    </w:p>
    <w:p w14:paraId="21750DE6" w14:textId="77777777" w:rsidR="00F81E8B" w:rsidRDefault="00F81E8B">
      <w:pPr>
        <w:spacing w:after="0" w:line="360" w:lineRule="auto"/>
        <w:rPr>
          <w:rFonts w:ascii="Arial" w:hAnsi="Arial" w:cs="Arial"/>
          <w:sz w:val="24"/>
          <w:szCs w:val="24"/>
        </w:rPr>
      </w:pPr>
    </w:p>
    <w:p w14:paraId="22A2E8FA" w14:textId="77777777" w:rsidR="00F81E8B" w:rsidRDefault="00F81E8B">
      <w:pPr>
        <w:spacing w:after="0" w:line="360" w:lineRule="auto"/>
        <w:rPr>
          <w:rFonts w:ascii="Arial" w:hAnsi="Arial" w:cs="Arial"/>
          <w:sz w:val="24"/>
          <w:szCs w:val="24"/>
        </w:rPr>
      </w:pPr>
    </w:p>
    <w:p w14:paraId="5ED0900B" w14:textId="77777777" w:rsidR="00F81E8B" w:rsidRDefault="00F81E8B">
      <w:pPr>
        <w:spacing w:after="0" w:line="360" w:lineRule="auto"/>
        <w:jc w:val="center"/>
        <w:rPr>
          <w:rFonts w:ascii="Arial" w:hAnsi="Arial" w:cs="Arial"/>
          <w:b/>
          <w:sz w:val="24"/>
          <w:szCs w:val="24"/>
        </w:rPr>
      </w:pPr>
    </w:p>
    <w:p w14:paraId="0232CBF1" w14:textId="77777777" w:rsidR="00F81E8B" w:rsidRDefault="00F81E8B">
      <w:pPr>
        <w:spacing w:after="0" w:line="360" w:lineRule="auto"/>
        <w:jc w:val="center"/>
        <w:rPr>
          <w:rFonts w:ascii="Arial" w:hAnsi="Arial" w:cs="Arial"/>
          <w:b/>
          <w:sz w:val="24"/>
          <w:szCs w:val="24"/>
        </w:rPr>
      </w:pPr>
    </w:p>
    <w:p w14:paraId="71C69D23" w14:textId="77777777" w:rsidR="00F81E8B" w:rsidRDefault="00F81E8B">
      <w:pPr>
        <w:spacing w:after="0" w:line="360" w:lineRule="auto"/>
        <w:jc w:val="center"/>
        <w:rPr>
          <w:rFonts w:ascii="Arial" w:hAnsi="Arial" w:cs="Arial"/>
          <w:b/>
          <w:sz w:val="24"/>
          <w:szCs w:val="24"/>
        </w:rPr>
      </w:pPr>
    </w:p>
    <w:p w14:paraId="6B873795" w14:textId="77777777" w:rsidR="00F81E8B" w:rsidRDefault="00F81E8B">
      <w:pPr>
        <w:spacing w:after="0" w:line="360" w:lineRule="auto"/>
        <w:jc w:val="center"/>
        <w:rPr>
          <w:rFonts w:ascii="Arial" w:hAnsi="Arial" w:cs="Arial"/>
          <w:b/>
          <w:sz w:val="24"/>
          <w:szCs w:val="24"/>
        </w:rPr>
      </w:pPr>
    </w:p>
    <w:p w14:paraId="3D6C473D"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FORTALEZA</w:t>
      </w:r>
    </w:p>
    <w:p w14:paraId="7DF5CF97" w14:textId="77777777" w:rsidR="00F81E8B" w:rsidRDefault="00F81E8B">
      <w:pPr>
        <w:spacing w:after="0" w:line="360" w:lineRule="auto"/>
        <w:jc w:val="center"/>
      </w:pPr>
      <w:r>
        <w:rPr>
          <w:rFonts w:ascii="Arial" w:hAnsi="Arial" w:cs="Arial"/>
          <w:b/>
          <w:sz w:val="24"/>
          <w:szCs w:val="24"/>
        </w:rPr>
        <w:t>201</w:t>
      </w:r>
      <w:r w:rsidR="00E953C9">
        <w:rPr>
          <w:rFonts w:ascii="Arial" w:hAnsi="Arial" w:cs="Arial"/>
          <w:b/>
          <w:sz w:val="24"/>
          <w:szCs w:val="24"/>
        </w:rPr>
        <w:t>7</w:t>
      </w:r>
    </w:p>
    <w:p w14:paraId="5A29CB4A" w14:textId="3D0063EB" w:rsidR="00F81E8B" w:rsidRDefault="00AE0982">
      <w:pPr>
        <w:spacing w:after="0" w:line="360" w:lineRule="auto"/>
        <w:jc w:val="center"/>
        <w:rPr>
          <w:rFonts w:ascii="Arial" w:hAnsi="Arial" w:cs="Arial"/>
          <w:sz w:val="24"/>
          <w:szCs w:val="24"/>
        </w:rPr>
      </w:pPr>
      <w:r>
        <w:rPr>
          <w:noProof/>
        </w:rPr>
        <w:lastRenderedPageBreak/>
        <mc:AlternateContent>
          <mc:Choice Requires="wps">
            <w:drawing>
              <wp:anchor distT="0" distB="0" distL="114300" distR="114300" simplePos="0" relativeHeight="251655168" behindDoc="0" locked="0" layoutInCell="1" allowOverlap="1" wp14:anchorId="5B80805B" wp14:editId="4098B263">
                <wp:simplePos x="0" y="0"/>
                <wp:positionH relativeFrom="column">
                  <wp:posOffset>5593715</wp:posOffset>
                </wp:positionH>
                <wp:positionV relativeFrom="paragraph">
                  <wp:posOffset>-670560</wp:posOffset>
                </wp:positionV>
                <wp:extent cx="204470" cy="231775"/>
                <wp:effectExtent l="5715" t="2540" r="5715" b="0"/>
                <wp:wrapNone/>
                <wp:docPr id="6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154258" id="Rectangle_x0020_20" o:spid="_x0000_s1026" style="position:absolute;margin-left:440.45pt;margin-top:-52.75pt;width:16.1pt;height:18.2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" stroked="f" strokecolor="#3465a4">
                <v:stroke joinstyle="round"/>
                <v:shadow opacity="49150f"/>
              </v:rect>
            </w:pict>
          </mc:Fallback>
        </mc:AlternateContent>
      </w:r>
      <w:r>
        <w:rPr>
          <w:rFonts w:ascii="Arial" w:hAnsi="Arial" w:cs="Arial"/>
          <w:noProof/>
          <w:sz w:val="24"/>
          <w:szCs w:val="24"/>
        </w:rPr>
        <mc:AlternateContent>
          <mc:Choice Requires="wps">
            <w:drawing>
              <wp:anchor distT="0" distB="0" distL="114300" distR="114300" simplePos="0" relativeHeight="251656192" behindDoc="0" locked="0" layoutInCell="1" allowOverlap="1" wp14:anchorId="6BC91985" wp14:editId="507FB593">
                <wp:simplePos x="0" y="0"/>
                <wp:positionH relativeFrom="column">
                  <wp:posOffset>5746115</wp:posOffset>
                </wp:positionH>
                <wp:positionV relativeFrom="paragraph">
                  <wp:posOffset>-518160</wp:posOffset>
                </wp:positionV>
                <wp:extent cx="204470" cy="231775"/>
                <wp:effectExtent l="5715" t="2540" r="5715" b="0"/>
                <wp:wrapNone/>
                <wp:docPr id="6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544B5" id="Rectangle_x0020_21" o:spid="_x0000_s1026" style="position:absolute;margin-left:452.45pt;margin-top:-40.75pt;width:16.1pt;height:18.25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GnOwc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" stroked="f" strokecolor="#3465a4">
                <v:stroke joinstyle="round"/>
                <v:shadow opacity="49150f"/>
              </v:rect>
            </w:pict>
          </mc:Fallback>
        </mc:AlternateContent>
      </w:r>
      <w:r w:rsidR="005735BE">
        <w:rPr>
          <w:rFonts w:ascii="Arial" w:hAnsi="Arial" w:cs="Arial"/>
          <w:sz w:val="24"/>
          <w:szCs w:val="24"/>
        </w:rPr>
        <w:t>SAULO MEDEIROS GUERREIRO</w:t>
      </w:r>
    </w:p>
    <w:p w14:paraId="1068C468" w14:textId="77777777" w:rsidR="00F81E8B" w:rsidRDefault="00F81E8B">
      <w:pPr>
        <w:spacing w:after="0" w:line="360" w:lineRule="auto"/>
        <w:rPr>
          <w:rFonts w:ascii="Arial" w:hAnsi="Arial" w:cs="Arial"/>
          <w:sz w:val="24"/>
          <w:szCs w:val="24"/>
        </w:rPr>
      </w:pPr>
    </w:p>
    <w:p w14:paraId="1E437A30" w14:textId="65375FB2" w:rsidR="00F81E8B" w:rsidRDefault="00F81E8B">
      <w:pPr>
        <w:spacing w:after="0" w:line="360" w:lineRule="auto"/>
        <w:rPr>
          <w:rFonts w:ascii="Arial" w:hAnsi="Arial" w:cs="Arial"/>
          <w:sz w:val="24"/>
          <w:szCs w:val="24"/>
        </w:rPr>
      </w:pPr>
    </w:p>
    <w:p w14:paraId="1DB343F4" w14:textId="350CAA4A" w:rsidR="00F81E8B" w:rsidRDefault="00F81E8B">
      <w:pPr>
        <w:spacing w:after="0" w:line="360" w:lineRule="auto"/>
        <w:rPr>
          <w:rFonts w:ascii="Arial" w:hAnsi="Arial" w:cs="Arial"/>
          <w:sz w:val="24"/>
          <w:szCs w:val="24"/>
        </w:rPr>
      </w:pPr>
    </w:p>
    <w:p w14:paraId="0142AA2E" w14:textId="77777777" w:rsidR="00F81E8B" w:rsidRDefault="00F81E8B">
      <w:pPr>
        <w:spacing w:after="0" w:line="360" w:lineRule="auto"/>
        <w:rPr>
          <w:rFonts w:ascii="Arial" w:hAnsi="Arial" w:cs="Arial"/>
          <w:sz w:val="24"/>
          <w:szCs w:val="24"/>
        </w:rPr>
      </w:pPr>
    </w:p>
    <w:p w14:paraId="75876593" w14:textId="77777777" w:rsidR="00F81E8B" w:rsidRDefault="00F81E8B">
      <w:pPr>
        <w:spacing w:after="0" w:line="360" w:lineRule="auto"/>
        <w:rPr>
          <w:rFonts w:ascii="Arial" w:hAnsi="Arial" w:cs="Arial"/>
          <w:sz w:val="24"/>
          <w:szCs w:val="24"/>
        </w:rPr>
      </w:pPr>
    </w:p>
    <w:p w14:paraId="6650A173" w14:textId="77777777" w:rsidR="00F81E8B" w:rsidRDefault="00F81E8B">
      <w:pPr>
        <w:spacing w:after="0" w:line="360" w:lineRule="auto"/>
        <w:rPr>
          <w:rFonts w:ascii="Arial" w:hAnsi="Arial" w:cs="Arial"/>
          <w:sz w:val="24"/>
          <w:szCs w:val="24"/>
        </w:rPr>
      </w:pPr>
    </w:p>
    <w:p w14:paraId="3E4EB77B" w14:textId="77777777" w:rsidR="00F81E8B" w:rsidRDefault="00F81E8B">
      <w:pPr>
        <w:spacing w:after="0" w:line="360" w:lineRule="auto"/>
        <w:rPr>
          <w:rFonts w:ascii="Arial" w:hAnsi="Arial" w:cs="Arial"/>
          <w:sz w:val="24"/>
          <w:szCs w:val="24"/>
        </w:rPr>
      </w:pPr>
    </w:p>
    <w:p w14:paraId="6CE1C971" w14:textId="77777777" w:rsidR="00F81E8B" w:rsidRDefault="00F81E8B">
      <w:pPr>
        <w:spacing w:after="0" w:line="360" w:lineRule="auto"/>
        <w:jc w:val="center"/>
        <w:rPr>
          <w:rFonts w:ascii="Arial" w:hAnsi="Arial" w:cs="Arial"/>
          <w:sz w:val="24"/>
          <w:szCs w:val="24"/>
        </w:rPr>
      </w:pPr>
    </w:p>
    <w:p w14:paraId="2CF9D323" w14:textId="77777777" w:rsidR="00E953C9" w:rsidRDefault="00E953C9" w:rsidP="00E953C9">
      <w:pPr>
        <w:spacing w:after="0" w:line="360" w:lineRule="auto"/>
        <w:jc w:val="center"/>
      </w:pPr>
      <w:r>
        <w:rPr>
          <w:rFonts w:ascii="Arial" w:hAnsi="Arial" w:cs="Arial"/>
          <w:b/>
          <w:sz w:val="24"/>
          <w:szCs w:val="24"/>
        </w:rPr>
        <w:t>APLICATIVO JORNADA DO GERENTE: GAMIFICAÇÃO APLICADA NO GERENCIAMENTO DE PROJETOS</w:t>
      </w:r>
    </w:p>
    <w:p w14:paraId="0725AC87" w14:textId="77777777" w:rsidR="00F81E8B" w:rsidRDefault="00F81E8B">
      <w:pPr>
        <w:spacing w:after="0" w:line="360" w:lineRule="auto"/>
        <w:jc w:val="center"/>
        <w:rPr>
          <w:rFonts w:ascii="Arial" w:hAnsi="Arial" w:cs="Arial"/>
          <w:b/>
          <w:sz w:val="24"/>
          <w:szCs w:val="24"/>
        </w:rPr>
      </w:pPr>
    </w:p>
    <w:p w14:paraId="4B585D1B" w14:textId="48B84BDA" w:rsidR="00F81E8B" w:rsidRDefault="00F81E8B">
      <w:pPr>
        <w:spacing w:after="0" w:line="240" w:lineRule="auto"/>
        <w:ind w:left="4536"/>
        <w:jc w:val="both"/>
        <w:rPr>
          <w:rFonts w:ascii="Arial" w:hAnsi="Arial" w:cs="Arial"/>
        </w:rPr>
      </w:pPr>
      <w:r>
        <w:rPr>
          <w:rFonts w:ascii="Arial" w:hAnsi="Arial" w:cs="Arial"/>
        </w:rPr>
        <w:t xml:space="preserve">Trabalho de </w:t>
      </w:r>
      <w:r w:rsidR="00E83188">
        <w:rPr>
          <w:rFonts w:ascii="Arial" w:hAnsi="Arial" w:cs="Arial"/>
        </w:rPr>
        <w:t>conclusão de curso apresentada à</w:t>
      </w:r>
      <w:r>
        <w:rPr>
          <w:rFonts w:ascii="Arial" w:hAnsi="Arial" w:cs="Arial"/>
        </w:rPr>
        <w:t xml:space="preserve"> banca examinadora, como requisito parcial à obtenção do título de graduado em Ciência da Computação. </w:t>
      </w:r>
    </w:p>
    <w:p w14:paraId="17F8B924" w14:textId="77777777" w:rsidR="00F81E8B" w:rsidRDefault="00F81E8B">
      <w:pPr>
        <w:spacing w:after="0" w:line="240" w:lineRule="auto"/>
        <w:ind w:left="4536"/>
        <w:jc w:val="both"/>
        <w:rPr>
          <w:rFonts w:ascii="Arial" w:hAnsi="Arial" w:cs="Arial"/>
        </w:rPr>
      </w:pPr>
    </w:p>
    <w:p w14:paraId="3BE355DF" w14:textId="1187905B" w:rsidR="00F81E8B" w:rsidRDefault="00E83188">
      <w:pPr>
        <w:spacing w:after="0" w:line="240" w:lineRule="auto"/>
        <w:ind w:left="4536"/>
        <w:rPr>
          <w:rFonts w:ascii="Arial" w:hAnsi="Arial" w:cs="Arial"/>
        </w:rPr>
      </w:pPr>
      <w:r>
        <w:rPr>
          <w:rFonts w:ascii="Arial" w:hAnsi="Arial" w:cs="Arial"/>
        </w:rPr>
        <w:t>Orientador: Prof</w:t>
      </w:r>
      <w:r w:rsidR="00577DD0">
        <w:rPr>
          <w:rFonts w:ascii="Arial" w:hAnsi="Arial" w:cs="Arial"/>
        </w:rPr>
        <w:t xml:space="preserve">. </w:t>
      </w:r>
      <w:proofErr w:type="spellStart"/>
      <w:r w:rsidR="00577DD0">
        <w:rPr>
          <w:rFonts w:ascii="Arial" w:hAnsi="Arial" w:cs="Arial"/>
        </w:rPr>
        <w:t>MSc</w:t>
      </w:r>
      <w:proofErr w:type="spellEnd"/>
      <w:r w:rsidR="00F81E8B">
        <w:rPr>
          <w:rFonts w:ascii="Arial" w:hAnsi="Arial" w:cs="Arial"/>
        </w:rPr>
        <w:t xml:space="preserve">. </w:t>
      </w:r>
      <w:r w:rsidR="00E953C9">
        <w:rPr>
          <w:rFonts w:ascii="Arial" w:hAnsi="Arial" w:cs="Arial"/>
        </w:rPr>
        <w:t>Rafael Garcia Barbosa</w:t>
      </w:r>
    </w:p>
    <w:p w14:paraId="1B6223E8" w14:textId="77777777" w:rsidR="00F81E8B" w:rsidRDefault="00F81E8B">
      <w:pPr>
        <w:spacing w:after="0" w:line="240" w:lineRule="auto"/>
        <w:ind w:left="4536"/>
        <w:rPr>
          <w:rFonts w:ascii="Arial" w:hAnsi="Arial" w:cs="Arial"/>
          <w:sz w:val="24"/>
          <w:szCs w:val="24"/>
        </w:rPr>
      </w:pPr>
    </w:p>
    <w:p w14:paraId="1F08313B" w14:textId="77777777" w:rsidR="00F81E8B" w:rsidRDefault="00F81E8B">
      <w:pPr>
        <w:spacing w:after="0" w:line="360" w:lineRule="auto"/>
        <w:ind w:left="4536"/>
        <w:rPr>
          <w:rFonts w:ascii="Arial" w:hAnsi="Arial" w:cs="Arial"/>
          <w:sz w:val="24"/>
          <w:szCs w:val="24"/>
        </w:rPr>
      </w:pPr>
    </w:p>
    <w:p w14:paraId="185575E2" w14:textId="77777777" w:rsidR="00F81E8B" w:rsidRDefault="00F81E8B">
      <w:pPr>
        <w:spacing w:after="0" w:line="360" w:lineRule="auto"/>
        <w:rPr>
          <w:rFonts w:ascii="Arial" w:hAnsi="Arial" w:cs="Arial"/>
          <w:sz w:val="24"/>
          <w:szCs w:val="24"/>
        </w:rPr>
      </w:pPr>
    </w:p>
    <w:p w14:paraId="21982397" w14:textId="52C992FC" w:rsidR="00F81E8B" w:rsidRDefault="00F81E8B">
      <w:pPr>
        <w:spacing w:after="0" w:line="360" w:lineRule="auto"/>
        <w:rPr>
          <w:rFonts w:ascii="Arial" w:hAnsi="Arial" w:cs="Arial"/>
          <w:sz w:val="24"/>
          <w:szCs w:val="24"/>
        </w:rPr>
      </w:pPr>
    </w:p>
    <w:p w14:paraId="649A0C14" w14:textId="77777777" w:rsidR="00F81E8B" w:rsidRDefault="00F81E8B">
      <w:pPr>
        <w:spacing w:after="0" w:line="360" w:lineRule="auto"/>
        <w:rPr>
          <w:rFonts w:ascii="Arial" w:hAnsi="Arial" w:cs="Arial"/>
          <w:sz w:val="24"/>
          <w:szCs w:val="24"/>
        </w:rPr>
      </w:pPr>
    </w:p>
    <w:p w14:paraId="04CE4C43" w14:textId="77777777" w:rsidR="00F81E8B" w:rsidRDefault="00F81E8B">
      <w:pPr>
        <w:spacing w:after="0" w:line="360" w:lineRule="auto"/>
        <w:rPr>
          <w:rFonts w:ascii="Arial" w:hAnsi="Arial" w:cs="Arial"/>
          <w:sz w:val="24"/>
          <w:szCs w:val="24"/>
        </w:rPr>
      </w:pPr>
    </w:p>
    <w:p w14:paraId="79505684" w14:textId="77777777" w:rsidR="00F81E8B" w:rsidRDefault="00F81E8B">
      <w:pPr>
        <w:spacing w:after="0" w:line="360" w:lineRule="auto"/>
        <w:rPr>
          <w:rFonts w:ascii="Arial" w:hAnsi="Arial" w:cs="Arial"/>
          <w:sz w:val="24"/>
          <w:szCs w:val="24"/>
        </w:rPr>
      </w:pPr>
    </w:p>
    <w:p w14:paraId="1A13FE4A" w14:textId="77777777" w:rsidR="00F81E8B" w:rsidRDefault="00F81E8B">
      <w:pPr>
        <w:spacing w:after="0" w:line="360" w:lineRule="auto"/>
        <w:rPr>
          <w:rFonts w:ascii="Arial" w:hAnsi="Arial" w:cs="Arial"/>
          <w:sz w:val="24"/>
          <w:szCs w:val="24"/>
        </w:rPr>
      </w:pPr>
    </w:p>
    <w:p w14:paraId="0C0F2BF0" w14:textId="77777777" w:rsidR="00F81E8B" w:rsidRDefault="00F81E8B">
      <w:pPr>
        <w:spacing w:after="0" w:line="360" w:lineRule="auto"/>
        <w:rPr>
          <w:rFonts w:ascii="Arial" w:hAnsi="Arial" w:cs="Arial"/>
          <w:sz w:val="24"/>
          <w:szCs w:val="24"/>
        </w:rPr>
      </w:pPr>
    </w:p>
    <w:p w14:paraId="3D153B81" w14:textId="77777777" w:rsidR="00F81E8B" w:rsidRDefault="00F81E8B">
      <w:pPr>
        <w:spacing w:after="0" w:line="360" w:lineRule="auto"/>
        <w:rPr>
          <w:rFonts w:ascii="Arial" w:hAnsi="Arial" w:cs="Arial"/>
          <w:sz w:val="24"/>
          <w:szCs w:val="24"/>
        </w:rPr>
      </w:pPr>
    </w:p>
    <w:p w14:paraId="729888DF" w14:textId="77777777" w:rsidR="00F81E8B" w:rsidRDefault="00F81E8B">
      <w:pPr>
        <w:spacing w:after="0" w:line="360" w:lineRule="auto"/>
        <w:rPr>
          <w:rFonts w:ascii="Arial" w:hAnsi="Arial" w:cs="Arial"/>
          <w:sz w:val="24"/>
          <w:szCs w:val="24"/>
        </w:rPr>
      </w:pPr>
    </w:p>
    <w:p w14:paraId="60C7B803" w14:textId="77777777" w:rsidR="00F81E8B" w:rsidRDefault="00F81E8B">
      <w:pPr>
        <w:spacing w:after="0" w:line="360" w:lineRule="auto"/>
        <w:rPr>
          <w:rFonts w:ascii="Arial" w:hAnsi="Arial" w:cs="Arial"/>
          <w:sz w:val="24"/>
          <w:szCs w:val="24"/>
        </w:rPr>
      </w:pPr>
    </w:p>
    <w:p w14:paraId="68EB4598" w14:textId="77777777" w:rsidR="00F81E8B" w:rsidRDefault="00F81E8B">
      <w:pPr>
        <w:spacing w:after="0" w:line="360" w:lineRule="auto"/>
        <w:jc w:val="center"/>
        <w:rPr>
          <w:rFonts w:ascii="Arial" w:hAnsi="Arial" w:cs="Arial"/>
          <w:b/>
          <w:sz w:val="24"/>
          <w:szCs w:val="24"/>
        </w:rPr>
      </w:pPr>
    </w:p>
    <w:p w14:paraId="24D9D7C0" w14:textId="77777777" w:rsidR="00F81E8B" w:rsidRDefault="00F81E8B">
      <w:pPr>
        <w:spacing w:after="0" w:line="360" w:lineRule="auto"/>
        <w:jc w:val="center"/>
        <w:rPr>
          <w:rFonts w:ascii="Arial" w:hAnsi="Arial" w:cs="Arial"/>
          <w:b/>
          <w:sz w:val="24"/>
          <w:szCs w:val="24"/>
        </w:rPr>
      </w:pPr>
    </w:p>
    <w:p w14:paraId="54369A12" w14:textId="77777777" w:rsidR="00F81E8B" w:rsidRDefault="00F81E8B">
      <w:pPr>
        <w:spacing w:after="0" w:line="360" w:lineRule="auto"/>
        <w:jc w:val="center"/>
        <w:rPr>
          <w:rFonts w:ascii="Arial" w:hAnsi="Arial" w:cs="Arial"/>
          <w:b/>
          <w:sz w:val="24"/>
          <w:szCs w:val="24"/>
        </w:rPr>
      </w:pPr>
    </w:p>
    <w:p w14:paraId="4DC17CA7" w14:textId="77777777" w:rsidR="00F81E8B" w:rsidRDefault="00F81E8B">
      <w:pPr>
        <w:spacing w:after="0" w:line="360" w:lineRule="auto"/>
        <w:jc w:val="center"/>
        <w:rPr>
          <w:rFonts w:ascii="Arial" w:hAnsi="Arial" w:cs="Arial"/>
          <w:b/>
          <w:sz w:val="24"/>
          <w:szCs w:val="24"/>
        </w:rPr>
      </w:pPr>
    </w:p>
    <w:p w14:paraId="5C9C4A86" w14:textId="77777777" w:rsidR="00B51A16" w:rsidRPr="00B51A16" w:rsidRDefault="00B51A16">
      <w:pPr>
        <w:spacing w:after="0" w:line="360" w:lineRule="auto"/>
        <w:jc w:val="center"/>
        <w:rPr>
          <w:rFonts w:ascii="Arial" w:hAnsi="Arial" w:cs="Arial"/>
          <w:b/>
          <w:sz w:val="24"/>
          <w:szCs w:val="24"/>
        </w:rPr>
      </w:pPr>
    </w:p>
    <w:p w14:paraId="12D803E3" w14:textId="77777777" w:rsidR="00F81E8B" w:rsidRPr="00B51A16" w:rsidRDefault="00F81E8B">
      <w:pPr>
        <w:spacing w:after="0" w:line="360" w:lineRule="auto"/>
        <w:jc w:val="center"/>
        <w:rPr>
          <w:rFonts w:ascii="Arial" w:hAnsi="Arial" w:cs="Arial"/>
          <w:b/>
          <w:sz w:val="24"/>
          <w:szCs w:val="24"/>
        </w:rPr>
      </w:pPr>
      <w:r w:rsidRPr="00B51A16">
        <w:rPr>
          <w:rFonts w:ascii="Arial" w:hAnsi="Arial" w:cs="Arial"/>
          <w:b/>
          <w:sz w:val="24"/>
          <w:szCs w:val="24"/>
        </w:rPr>
        <w:t>FORTALEZA</w:t>
      </w:r>
    </w:p>
    <w:p w14:paraId="0419E08D" w14:textId="77777777" w:rsidR="00F81E8B" w:rsidRPr="00B51A16" w:rsidRDefault="00E953C9">
      <w:pPr>
        <w:spacing w:after="0" w:line="360" w:lineRule="auto"/>
        <w:jc w:val="center"/>
        <w:rPr>
          <w:rFonts w:ascii="Arial" w:hAnsi="Arial" w:cs="Arial"/>
          <w:b/>
          <w:sz w:val="24"/>
          <w:szCs w:val="24"/>
        </w:rPr>
      </w:pPr>
      <w:r w:rsidRPr="00B51A16">
        <w:rPr>
          <w:rFonts w:ascii="Arial" w:hAnsi="Arial" w:cs="Arial"/>
          <w:b/>
          <w:sz w:val="24"/>
          <w:szCs w:val="24"/>
        </w:rPr>
        <w:t>2017</w:t>
      </w:r>
    </w:p>
    <w:p w14:paraId="6FC846D4" w14:textId="77777777" w:rsidR="00F81E8B" w:rsidRDefault="00F81E8B">
      <w:pPr>
        <w:spacing w:after="0" w:line="360" w:lineRule="auto"/>
        <w:jc w:val="center"/>
        <w:rPr>
          <w:rFonts w:ascii="Arial" w:hAnsi="Arial" w:cs="Arial"/>
          <w:sz w:val="24"/>
          <w:szCs w:val="24"/>
        </w:rPr>
      </w:pPr>
    </w:p>
    <w:p w14:paraId="71522966" w14:textId="77777777" w:rsidR="00F81E8B" w:rsidRDefault="00F81E8B">
      <w:pPr>
        <w:spacing w:after="0" w:line="360" w:lineRule="auto"/>
        <w:jc w:val="center"/>
        <w:rPr>
          <w:rFonts w:ascii="Arial" w:hAnsi="Arial" w:cs="Arial"/>
          <w:sz w:val="24"/>
          <w:szCs w:val="24"/>
        </w:rPr>
      </w:pPr>
    </w:p>
    <w:p w14:paraId="780B2DF4" w14:textId="0BE181A5" w:rsidR="00F81E8B" w:rsidRDefault="00F81E8B">
      <w:pPr>
        <w:spacing w:after="0" w:line="360" w:lineRule="auto"/>
        <w:jc w:val="center"/>
        <w:rPr>
          <w:rFonts w:ascii="Arial" w:hAnsi="Arial" w:cs="Arial"/>
          <w:sz w:val="24"/>
          <w:szCs w:val="24"/>
        </w:rPr>
      </w:pPr>
    </w:p>
    <w:p w14:paraId="3ED05F76" w14:textId="77777777" w:rsidR="00DD24D2" w:rsidRDefault="00DD24D2">
      <w:pPr>
        <w:spacing w:after="0" w:line="360" w:lineRule="auto"/>
        <w:jc w:val="center"/>
        <w:rPr>
          <w:rFonts w:ascii="Arial" w:hAnsi="Arial" w:cs="Arial"/>
          <w:sz w:val="24"/>
          <w:szCs w:val="24"/>
        </w:rPr>
      </w:pPr>
    </w:p>
    <w:p w14:paraId="5AEB154C" w14:textId="77777777" w:rsidR="00DD24D2" w:rsidRDefault="00DD24D2">
      <w:pPr>
        <w:spacing w:after="0" w:line="360" w:lineRule="auto"/>
        <w:jc w:val="center"/>
        <w:rPr>
          <w:rFonts w:ascii="Arial" w:hAnsi="Arial" w:cs="Arial"/>
          <w:sz w:val="24"/>
          <w:szCs w:val="24"/>
        </w:rPr>
      </w:pPr>
    </w:p>
    <w:p w14:paraId="079CDFE0" w14:textId="77777777" w:rsidR="00DD24D2" w:rsidRDefault="00DD24D2">
      <w:pPr>
        <w:spacing w:after="0" w:line="360" w:lineRule="auto"/>
        <w:jc w:val="center"/>
        <w:rPr>
          <w:rFonts w:ascii="Arial" w:hAnsi="Arial" w:cs="Arial"/>
          <w:sz w:val="24"/>
          <w:szCs w:val="24"/>
        </w:rPr>
      </w:pPr>
    </w:p>
    <w:p w14:paraId="284550FE" w14:textId="77777777" w:rsidR="00DD24D2" w:rsidRDefault="00DD24D2">
      <w:pPr>
        <w:spacing w:after="0" w:line="360" w:lineRule="auto"/>
        <w:jc w:val="center"/>
        <w:rPr>
          <w:rFonts w:ascii="Arial" w:hAnsi="Arial" w:cs="Arial"/>
          <w:sz w:val="24"/>
          <w:szCs w:val="24"/>
        </w:rPr>
      </w:pPr>
    </w:p>
    <w:p w14:paraId="0640F818" w14:textId="77777777" w:rsidR="00DD24D2" w:rsidRDefault="00DD24D2">
      <w:pPr>
        <w:spacing w:after="0" w:line="360" w:lineRule="auto"/>
        <w:jc w:val="center"/>
        <w:rPr>
          <w:rFonts w:ascii="Arial" w:hAnsi="Arial" w:cs="Arial"/>
          <w:sz w:val="24"/>
          <w:szCs w:val="24"/>
        </w:rPr>
      </w:pPr>
    </w:p>
    <w:p w14:paraId="057A5FB4" w14:textId="77777777" w:rsidR="00DD24D2" w:rsidRDefault="00DD24D2">
      <w:pPr>
        <w:spacing w:after="0" w:line="360" w:lineRule="auto"/>
        <w:jc w:val="center"/>
        <w:rPr>
          <w:rFonts w:ascii="Arial" w:hAnsi="Arial" w:cs="Arial"/>
          <w:sz w:val="24"/>
          <w:szCs w:val="24"/>
        </w:rPr>
      </w:pPr>
    </w:p>
    <w:p w14:paraId="42B62B98" w14:textId="77777777" w:rsidR="00DD24D2" w:rsidRDefault="00DD24D2">
      <w:pPr>
        <w:spacing w:after="0" w:line="360" w:lineRule="auto"/>
        <w:jc w:val="center"/>
        <w:rPr>
          <w:rFonts w:ascii="Arial" w:hAnsi="Arial" w:cs="Arial"/>
          <w:sz w:val="24"/>
          <w:szCs w:val="24"/>
        </w:rPr>
      </w:pPr>
    </w:p>
    <w:p w14:paraId="61B350B1" w14:textId="77777777" w:rsidR="00DD24D2" w:rsidRDefault="00DD24D2">
      <w:pPr>
        <w:spacing w:after="0" w:line="360" w:lineRule="auto"/>
        <w:jc w:val="center"/>
        <w:rPr>
          <w:rFonts w:ascii="Arial" w:hAnsi="Arial" w:cs="Arial"/>
          <w:sz w:val="24"/>
          <w:szCs w:val="24"/>
        </w:rPr>
      </w:pPr>
    </w:p>
    <w:p w14:paraId="372B7469" w14:textId="77777777" w:rsidR="00DD24D2" w:rsidRDefault="00DD24D2">
      <w:pPr>
        <w:spacing w:after="0" w:line="360" w:lineRule="auto"/>
        <w:jc w:val="center"/>
        <w:rPr>
          <w:rFonts w:ascii="Arial" w:hAnsi="Arial" w:cs="Arial"/>
          <w:sz w:val="24"/>
          <w:szCs w:val="24"/>
        </w:rPr>
      </w:pPr>
    </w:p>
    <w:p w14:paraId="191DBF62" w14:textId="77777777" w:rsidR="00DD24D2" w:rsidRDefault="00DD24D2">
      <w:pPr>
        <w:spacing w:after="0" w:line="360" w:lineRule="auto"/>
        <w:jc w:val="center"/>
        <w:rPr>
          <w:rFonts w:ascii="Arial" w:hAnsi="Arial" w:cs="Arial"/>
          <w:sz w:val="24"/>
          <w:szCs w:val="24"/>
        </w:rPr>
      </w:pPr>
    </w:p>
    <w:p w14:paraId="2543C0E9" w14:textId="77777777" w:rsidR="00DD24D2" w:rsidRDefault="00DD24D2">
      <w:pPr>
        <w:spacing w:after="0" w:line="360" w:lineRule="auto"/>
        <w:jc w:val="center"/>
        <w:rPr>
          <w:rFonts w:ascii="Arial" w:hAnsi="Arial" w:cs="Arial"/>
          <w:sz w:val="24"/>
          <w:szCs w:val="24"/>
        </w:rPr>
      </w:pPr>
    </w:p>
    <w:p w14:paraId="334C67DD" w14:textId="77777777" w:rsidR="00DD24D2" w:rsidRDefault="00DD24D2">
      <w:pPr>
        <w:spacing w:after="0" w:line="360" w:lineRule="auto"/>
        <w:jc w:val="center"/>
        <w:rPr>
          <w:rFonts w:ascii="Arial" w:hAnsi="Arial" w:cs="Arial"/>
          <w:sz w:val="24"/>
          <w:szCs w:val="24"/>
        </w:rPr>
      </w:pPr>
    </w:p>
    <w:p w14:paraId="15394C20" w14:textId="77777777" w:rsidR="00DD24D2" w:rsidRDefault="00DD24D2">
      <w:pPr>
        <w:spacing w:after="0" w:line="360" w:lineRule="auto"/>
        <w:jc w:val="center"/>
        <w:rPr>
          <w:rFonts w:ascii="Arial" w:hAnsi="Arial" w:cs="Arial"/>
          <w:sz w:val="24"/>
          <w:szCs w:val="24"/>
        </w:rPr>
      </w:pPr>
    </w:p>
    <w:p w14:paraId="522A1C00" w14:textId="77777777" w:rsidR="00DD24D2" w:rsidRDefault="00DD24D2">
      <w:pPr>
        <w:spacing w:after="0" w:line="360" w:lineRule="auto"/>
        <w:jc w:val="center"/>
        <w:rPr>
          <w:rFonts w:ascii="Arial" w:hAnsi="Arial" w:cs="Arial"/>
          <w:sz w:val="24"/>
          <w:szCs w:val="24"/>
        </w:rPr>
      </w:pPr>
    </w:p>
    <w:p w14:paraId="34810491" w14:textId="77777777" w:rsidR="00DD24D2" w:rsidRDefault="00DD24D2">
      <w:pPr>
        <w:spacing w:after="0" w:line="360" w:lineRule="auto"/>
        <w:jc w:val="center"/>
        <w:rPr>
          <w:rFonts w:ascii="Arial" w:hAnsi="Arial" w:cs="Arial"/>
          <w:sz w:val="24"/>
          <w:szCs w:val="24"/>
        </w:rPr>
      </w:pPr>
    </w:p>
    <w:p w14:paraId="5498FCFA" w14:textId="77777777" w:rsidR="00DD24D2" w:rsidRDefault="00DD24D2">
      <w:pPr>
        <w:spacing w:after="0" w:line="360" w:lineRule="auto"/>
        <w:jc w:val="center"/>
        <w:rPr>
          <w:rFonts w:ascii="Arial" w:hAnsi="Arial" w:cs="Arial"/>
          <w:sz w:val="24"/>
          <w:szCs w:val="24"/>
        </w:rPr>
      </w:pPr>
    </w:p>
    <w:p w14:paraId="0C2DD58B" w14:textId="77777777" w:rsidR="00DD24D2" w:rsidRDefault="00DD24D2">
      <w:pPr>
        <w:spacing w:after="0" w:line="360" w:lineRule="auto"/>
        <w:jc w:val="center"/>
        <w:rPr>
          <w:rFonts w:ascii="Arial" w:hAnsi="Arial" w:cs="Arial"/>
          <w:sz w:val="24"/>
          <w:szCs w:val="24"/>
        </w:rPr>
      </w:pPr>
    </w:p>
    <w:p w14:paraId="5565FD5A" w14:textId="77777777" w:rsidR="00DD24D2" w:rsidRDefault="00DD24D2">
      <w:pPr>
        <w:spacing w:after="0" w:line="360" w:lineRule="auto"/>
        <w:jc w:val="center"/>
        <w:rPr>
          <w:rFonts w:ascii="Arial" w:hAnsi="Arial" w:cs="Arial"/>
          <w:sz w:val="24"/>
          <w:szCs w:val="24"/>
        </w:rPr>
      </w:pPr>
    </w:p>
    <w:p w14:paraId="5FEEEC3D" w14:textId="77777777" w:rsidR="00F81E8B" w:rsidRDefault="00F81E8B">
      <w:pPr>
        <w:spacing w:after="0" w:line="360" w:lineRule="auto"/>
        <w:jc w:val="center"/>
        <w:rPr>
          <w:rFonts w:ascii="Arial" w:hAnsi="Arial" w:cs="Arial"/>
          <w:sz w:val="24"/>
          <w:szCs w:val="24"/>
        </w:rPr>
      </w:pPr>
    </w:p>
    <w:p w14:paraId="6BE9D113" w14:textId="674B338E" w:rsidR="00F81E8B" w:rsidRDefault="00DD24D2">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0BDB8D94" wp14:editId="579AC382">
            <wp:extent cx="5753100" cy="2946400"/>
            <wp:effectExtent l="0" t="0" r="12700" b="0"/>
            <wp:docPr id="77" name="Imagem 77" descr="Imagens%20TCC/fichaCatalo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ns%20TCC/fichaCatalografic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p>
    <w:p w14:paraId="32B1E449" w14:textId="1E8D0E1D" w:rsidR="00F81E8B" w:rsidRDefault="00833E22">
      <w:pPr>
        <w:pStyle w:val="western"/>
        <w:spacing w:after="0"/>
        <w:rPr>
          <w:rFonts w:ascii="Arial" w:hAnsi="Arial" w:cs="Arial"/>
        </w:rPr>
      </w:pPr>
      <w:r>
        <w:rPr>
          <w:rFonts w:ascii="Arial" w:hAnsi="Arial" w:cs="Arial"/>
          <w:noProof/>
        </w:rPr>
        <w:lastRenderedPageBreak/>
        <w:drawing>
          <wp:inline distT="0" distB="0" distL="0" distR="0" wp14:anchorId="62CA5006" wp14:editId="2503D19C">
            <wp:extent cx="5762625" cy="8133715"/>
            <wp:effectExtent l="0" t="0" r="3175" b="0"/>
            <wp:docPr id="1" name="Imagem 1" descr="../../../Volumes/SAULO%20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AULO%20DR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8133715"/>
                    </a:xfrm>
                    <a:prstGeom prst="rect">
                      <a:avLst/>
                    </a:prstGeom>
                    <a:noFill/>
                    <a:ln>
                      <a:noFill/>
                    </a:ln>
                  </pic:spPr>
                </pic:pic>
              </a:graphicData>
            </a:graphic>
          </wp:inline>
        </w:drawing>
      </w:r>
    </w:p>
    <w:p w14:paraId="6D8F8422" w14:textId="77777777" w:rsidR="00F81E8B" w:rsidRDefault="00F81E8B">
      <w:pPr>
        <w:pStyle w:val="western"/>
        <w:spacing w:after="0"/>
        <w:rPr>
          <w:rFonts w:ascii="Arial" w:hAnsi="Arial" w:cs="Arial"/>
        </w:rPr>
      </w:pPr>
    </w:p>
    <w:p w14:paraId="35CCEE5C" w14:textId="708D3F2D" w:rsidR="00F81E8B" w:rsidRDefault="00F81E8B">
      <w:pPr>
        <w:pStyle w:val="western"/>
        <w:spacing w:after="0"/>
        <w:rPr>
          <w:rFonts w:ascii="Arial" w:hAnsi="Arial" w:cs="Arial"/>
        </w:rPr>
      </w:pPr>
    </w:p>
    <w:p w14:paraId="11E10961" w14:textId="77777777" w:rsidR="00F81E8B" w:rsidRDefault="00F81E8B">
      <w:pPr>
        <w:pStyle w:val="western"/>
        <w:spacing w:after="0"/>
        <w:rPr>
          <w:rFonts w:ascii="Arial" w:hAnsi="Arial" w:cs="Arial"/>
        </w:rPr>
      </w:pPr>
    </w:p>
    <w:p w14:paraId="01318C6F" w14:textId="0D56F907" w:rsidR="00F81E8B" w:rsidRDefault="00F81E8B">
      <w:pPr>
        <w:pStyle w:val="western"/>
        <w:spacing w:after="0"/>
        <w:rPr>
          <w:rFonts w:ascii="Arial" w:hAnsi="Arial" w:cs="Arial"/>
        </w:rPr>
      </w:pPr>
    </w:p>
    <w:p w14:paraId="64E528A8" w14:textId="77777777" w:rsidR="00F81E8B" w:rsidRDefault="00F81E8B">
      <w:pPr>
        <w:pStyle w:val="western"/>
        <w:spacing w:after="0"/>
        <w:rPr>
          <w:rFonts w:ascii="Arial" w:hAnsi="Arial" w:cs="Arial"/>
        </w:rPr>
      </w:pPr>
    </w:p>
    <w:p w14:paraId="4655A6EC" w14:textId="77777777" w:rsidR="00F81E8B" w:rsidRDefault="00F81E8B">
      <w:pPr>
        <w:pStyle w:val="western"/>
        <w:spacing w:after="0"/>
        <w:rPr>
          <w:rFonts w:ascii="Arial" w:hAnsi="Arial" w:cs="Arial"/>
        </w:rPr>
      </w:pPr>
    </w:p>
    <w:p w14:paraId="5EF194A2" w14:textId="77777777" w:rsidR="00F81E8B" w:rsidRDefault="00F81E8B">
      <w:pPr>
        <w:pStyle w:val="western"/>
        <w:spacing w:after="0"/>
        <w:rPr>
          <w:rFonts w:ascii="Arial" w:hAnsi="Arial" w:cs="Arial"/>
        </w:rPr>
      </w:pPr>
    </w:p>
    <w:p w14:paraId="74DFF014" w14:textId="77777777" w:rsidR="00F81E8B" w:rsidRDefault="00F81E8B">
      <w:pPr>
        <w:pStyle w:val="western"/>
        <w:spacing w:after="0"/>
        <w:rPr>
          <w:rFonts w:ascii="Arial" w:hAnsi="Arial" w:cs="Arial"/>
        </w:rPr>
      </w:pPr>
    </w:p>
    <w:p w14:paraId="4E0A1851" w14:textId="77777777" w:rsidR="00F81E8B" w:rsidRDefault="00F81E8B">
      <w:pPr>
        <w:pStyle w:val="western"/>
        <w:spacing w:after="0"/>
        <w:rPr>
          <w:rFonts w:ascii="Arial" w:hAnsi="Arial" w:cs="Arial"/>
        </w:rPr>
      </w:pPr>
    </w:p>
    <w:p w14:paraId="7453A860" w14:textId="77777777" w:rsidR="00F81E8B" w:rsidRDefault="00F81E8B">
      <w:pPr>
        <w:pStyle w:val="western"/>
        <w:spacing w:after="0"/>
        <w:rPr>
          <w:rFonts w:ascii="Arial" w:hAnsi="Arial" w:cs="Arial"/>
        </w:rPr>
      </w:pPr>
    </w:p>
    <w:p w14:paraId="486F599E" w14:textId="77777777" w:rsidR="00F81E8B" w:rsidRDefault="00F81E8B">
      <w:pPr>
        <w:pStyle w:val="western"/>
        <w:spacing w:after="0"/>
        <w:rPr>
          <w:rFonts w:ascii="Arial" w:hAnsi="Arial" w:cs="Arial"/>
        </w:rPr>
      </w:pPr>
    </w:p>
    <w:p w14:paraId="72CDEE38" w14:textId="77777777" w:rsidR="00F81E8B" w:rsidRDefault="00F81E8B">
      <w:pPr>
        <w:pStyle w:val="western"/>
        <w:spacing w:after="0"/>
        <w:rPr>
          <w:rFonts w:ascii="Arial" w:hAnsi="Arial" w:cs="Arial"/>
        </w:rPr>
      </w:pPr>
    </w:p>
    <w:p w14:paraId="6138C2CB" w14:textId="77777777" w:rsidR="00F81E8B" w:rsidRDefault="00F81E8B">
      <w:pPr>
        <w:pStyle w:val="western"/>
        <w:spacing w:after="0"/>
        <w:rPr>
          <w:rFonts w:ascii="Arial" w:hAnsi="Arial" w:cs="Arial"/>
        </w:rPr>
      </w:pPr>
    </w:p>
    <w:p w14:paraId="5995C7AD" w14:textId="77777777" w:rsidR="00F81E8B" w:rsidRDefault="00F81E8B">
      <w:pPr>
        <w:pStyle w:val="western"/>
        <w:spacing w:after="0"/>
        <w:rPr>
          <w:rFonts w:ascii="Arial" w:hAnsi="Arial" w:cs="Arial"/>
        </w:rPr>
      </w:pPr>
    </w:p>
    <w:p w14:paraId="621A2132" w14:textId="77777777" w:rsidR="00F81E8B" w:rsidRDefault="00F81E8B">
      <w:pPr>
        <w:pStyle w:val="western"/>
        <w:spacing w:after="0"/>
        <w:rPr>
          <w:rFonts w:ascii="Arial" w:hAnsi="Arial" w:cs="Arial"/>
        </w:rPr>
      </w:pPr>
    </w:p>
    <w:p w14:paraId="1F7863D7" w14:textId="77777777" w:rsidR="00F81E8B" w:rsidRDefault="00F81E8B">
      <w:pPr>
        <w:pStyle w:val="western"/>
        <w:spacing w:after="0"/>
        <w:rPr>
          <w:rFonts w:ascii="Arial" w:hAnsi="Arial" w:cs="Arial"/>
        </w:rPr>
      </w:pPr>
    </w:p>
    <w:p w14:paraId="689AFF6D" w14:textId="77777777" w:rsidR="00F81E8B" w:rsidRDefault="00F81E8B">
      <w:pPr>
        <w:pStyle w:val="western"/>
        <w:spacing w:after="0"/>
        <w:rPr>
          <w:rFonts w:ascii="Arial" w:hAnsi="Arial" w:cs="Arial"/>
        </w:rPr>
      </w:pPr>
    </w:p>
    <w:p w14:paraId="1D45EE03" w14:textId="77777777" w:rsidR="00F81E8B" w:rsidRDefault="00F81E8B">
      <w:pPr>
        <w:pStyle w:val="western"/>
        <w:spacing w:after="0"/>
        <w:ind w:left="4536"/>
        <w:rPr>
          <w:rFonts w:ascii="Arial" w:hAnsi="Arial" w:cs="Arial"/>
        </w:rPr>
      </w:pPr>
    </w:p>
    <w:p w14:paraId="1EC8B4C5" w14:textId="77777777" w:rsidR="00F81E8B" w:rsidRDefault="00F81E8B">
      <w:pPr>
        <w:pStyle w:val="western"/>
        <w:spacing w:after="0"/>
        <w:ind w:left="4536"/>
        <w:rPr>
          <w:rFonts w:ascii="Arial" w:hAnsi="Arial" w:cs="Arial"/>
        </w:rPr>
      </w:pPr>
      <w:r>
        <w:rPr>
          <w:rFonts w:ascii="Arial" w:hAnsi="Arial" w:cs="Arial"/>
        </w:rPr>
        <w:t>A Deus.</w:t>
      </w:r>
    </w:p>
    <w:p w14:paraId="14CBAE94" w14:textId="77777777" w:rsidR="00F81E8B" w:rsidRDefault="00F81E8B">
      <w:pPr>
        <w:pStyle w:val="western"/>
        <w:spacing w:after="0"/>
        <w:ind w:left="4536"/>
        <w:rPr>
          <w:rFonts w:ascii="Arial" w:hAnsi="Arial" w:cs="Arial"/>
          <w:b/>
          <w:sz w:val="24"/>
          <w:szCs w:val="24"/>
        </w:rPr>
      </w:pPr>
      <w:r>
        <w:rPr>
          <w:rFonts w:ascii="Arial" w:hAnsi="Arial" w:cs="Arial"/>
        </w:rPr>
        <w:t xml:space="preserve">Aos meus pais, </w:t>
      </w:r>
      <w:r w:rsidR="006055C3">
        <w:rPr>
          <w:rFonts w:ascii="Arial" w:hAnsi="Arial" w:cs="Arial"/>
        </w:rPr>
        <w:t>irmãos e Naiana Said Melo</w:t>
      </w:r>
      <w:r>
        <w:rPr>
          <w:rFonts w:ascii="Arial" w:hAnsi="Arial" w:cs="Arial"/>
        </w:rPr>
        <w:t>.</w:t>
      </w:r>
    </w:p>
    <w:p w14:paraId="64F52267" w14:textId="77777777" w:rsidR="00F81E8B" w:rsidRDefault="00F81E8B">
      <w:pPr>
        <w:jc w:val="center"/>
        <w:rPr>
          <w:rFonts w:ascii="Arial" w:hAnsi="Arial" w:cs="Arial"/>
          <w:b/>
          <w:sz w:val="24"/>
          <w:szCs w:val="24"/>
        </w:rPr>
      </w:pPr>
    </w:p>
    <w:p w14:paraId="2B35C3ED" w14:textId="77777777" w:rsidR="00F81E8B" w:rsidRDefault="00F81E8B">
      <w:pPr>
        <w:jc w:val="center"/>
        <w:rPr>
          <w:rFonts w:ascii="Arial" w:hAnsi="Arial" w:cs="Arial"/>
          <w:b/>
          <w:sz w:val="24"/>
          <w:szCs w:val="24"/>
        </w:rPr>
      </w:pPr>
    </w:p>
    <w:p w14:paraId="48AA3443" w14:textId="77777777" w:rsidR="00F81E8B" w:rsidRDefault="00F81E8B">
      <w:pPr>
        <w:jc w:val="center"/>
        <w:rPr>
          <w:rFonts w:ascii="Arial" w:hAnsi="Arial" w:cs="Arial"/>
          <w:b/>
          <w:sz w:val="24"/>
          <w:szCs w:val="24"/>
        </w:rPr>
      </w:pPr>
    </w:p>
    <w:p w14:paraId="44A3CE06" w14:textId="77777777" w:rsidR="00F81E8B" w:rsidRDefault="00F81E8B">
      <w:pPr>
        <w:jc w:val="center"/>
        <w:rPr>
          <w:rFonts w:ascii="Arial" w:hAnsi="Arial" w:cs="Arial"/>
          <w:b/>
          <w:sz w:val="24"/>
          <w:szCs w:val="24"/>
        </w:rPr>
      </w:pPr>
    </w:p>
    <w:p w14:paraId="5B23944B" w14:textId="77072FF3" w:rsidR="00F81E8B" w:rsidRDefault="00AE0982">
      <w:pPr>
        <w:jc w:val="center"/>
        <w:rPr>
          <w:rFonts w:ascii="Arial" w:hAnsi="Arial" w:cs="Arial"/>
          <w:b/>
          <w:sz w:val="24"/>
          <w:szCs w:val="24"/>
        </w:rPr>
      </w:pPr>
      <w:r>
        <w:rPr>
          <w:noProof/>
        </w:rPr>
        <mc:AlternateContent>
          <mc:Choice Requires="wps">
            <w:drawing>
              <wp:anchor distT="0" distB="0" distL="114300" distR="114300" simplePos="0" relativeHeight="251658240" behindDoc="0" locked="0" layoutInCell="1" allowOverlap="1" wp14:anchorId="7E6F7641" wp14:editId="41FF37A9">
                <wp:simplePos x="0" y="0"/>
                <wp:positionH relativeFrom="column">
                  <wp:posOffset>5593715</wp:posOffset>
                </wp:positionH>
                <wp:positionV relativeFrom="paragraph">
                  <wp:posOffset>-680085</wp:posOffset>
                </wp:positionV>
                <wp:extent cx="204470" cy="231775"/>
                <wp:effectExtent l="5715" t="5715" r="5715" b="3810"/>
                <wp:wrapNone/>
                <wp:docPr id="5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409278" id="Rectangle_x0020_23" o:spid="_x0000_s1026" style="position:absolute;margin-left:440.45pt;margin-top:-53.5pt;width:16.1pt;height:18.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" stroked="f" strokecolor="#3465a4">
                <v:stroke joinstyle="round"/>
                <v:shadow opacity="49150f"/>
              </v:rect>
            </w:pict>
          </mc:Fallback>
        </mc:AlternateContent>
      </w:r>
    </w:p>
    <w:p w14:paraId="7EFCF276" w14:textId="05B7A04C" w:rsidR="00F81E8B" w:rsidRDefault="00F81E8B" w:rsidP="00DD24D2">
      <w:pPr>
        <w:pStyle w:val="western"/>
        <w:pageBreakBefore/>
        <w:spacing w:after="198" w:line="276" w:lineRule="auto"/>
        <w:rPr>
          <w:rFonts w:ascii="Arial" w:hAnsi="Arial" w:cs="Arial"/>
          <w:b/>
          <w:sz w:val="24"/>
          <w:szCs w:val="24"/>
        </w:rPr>
      </w:pPr>
    </w:p>
    <w:p w14:paraId="48EE8450" w14:textId="77777777" w:rsidR="00F81E8B" w:rsidRDefault="00F81E8B" w:rsidP="00426851">
      <w:pPr>
        <w:pStyle w:val="western"/>
        <w:spacing w:before="0" w:after="200" w:line="276" w:lineRule="auto"/>
        <w:jc w:val="center"/>
        <w:rPr>
          <w:rFonts w:ascii="Arial" w:hAnsi="Arial" w:cs="Arial"/>
          <w:b/>
          <w:bCs/>
          <w:sz w:val="24"/>
          <w:szCs w:val="24"/>
        </w:rPr>
      </w:pPr>
      <w:r w:rsidRPr="00D37F7D">
        <w:rPr>
          <w:rFonts w:ascii="Arial" w:hAnsi="Arial" w:cs="Arial"/>
          <w:b/>
          <w:bCs/>
          <w:sz w:val="24"/>
          <w:szCs w:val="24"/>
        </w:rPr>
        <w:t>AGRADECIMENTOS</w:t>
      </w:r>
    </w:p>
    <w:p w14:paraId="0ACEF20B" w14:textId="77777777" w:rsidR="00426851" w:rsidRPr="00D37F7D" w:rsidRDefault="00426851" w:rsidP="00426851">
      <w:pPr>
        <w:pStyle w:val="western"/>
        <w:spacing w:before="0" w:after="200" w:line="276" w:lineRule="auto"/>
        <w:jc w:val="center"/>
        <w:rPr>
          <w:rFonts w:ascii="Arial" w:hAnsi="Arial" w:cs="Arial"/>
          <w:sz w:val="24"/>
          <w:szCs w:val="24"/>
        </w:rPr>
      </w:pPr>
    </w:p>
    <w:p w14:paraId="0156DD30"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Agradeço primeiramente a Deus por ter me dado saúde e força de vontade o suficiente para levar este projeto até ao fim. Também aos meus queridos pais, por todo amor e carinho concedido, pois sempre me incentivaram a estudar e fizeram de tudo para me proporcionar um ensino de qualidade.</w:t>
      </w:r>
    </w:p>
    <w:p w14:paraId="7C703208"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 xml:space="preserve">Aos meus irmãos por me apoiarem e serem grande exemplo e inspiração na minha vida. A Naiana Said Melo por estar sempre ao meu lado, me auxiliando todos os dias, pois nos momentos em que eu mais precisei de ajuda me presenteou com palavras de motivação. </w:t>
      </w:r>
    </w:p>
    <w:p w14:paraId="773C5491" w14:textId="549B2D6B"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Ao meu orientador, Prof. Rafael Garcia Barbosa, pela amizade, profissionalismo, motivação, disponibilidade e por todo apoio prestado. E as amizades e colegas de trabalho, especialmente ao Simão Melo G</w:t>
      </w:r>
      <w:r w:rsidR="00E83188">
        <w:rPr>
          <w:rFonts w:ascii="Arial" w:hAnsi="Arial" w:cs="Arial"/>
          <w:sz w:val="24"/>
          <w:szCs w:val="24"/>
        </w:rPr>
        <w:t xml:space="preserve">urgel e </w:t>
      </w:r>
      <w:proofErr w:type="spellStart"/>
      <w:r w:rsidR="00E83188">
        <w:rPr>
          <w:rFonts w:ascii="Arial" w:hAnsi="Arial" w:cs="Arial"/>
          <w:sz w:val="24"/>
          <w:szCs w:val="24"/>
        </w:rPr>
        <w:t>Welkey</w:t>
      </w:r>
      <w:proofErr w:type="spellEnd"/>
      <w:r w:rsidR="00E83188">
        <w:rPr>
          <w:rFonts w:ascii="Arial" w:hAnsi="Arial" w:cs="Arial"/>
          <w:sz w:val="24"/>
          <w:szCs w:val="24"/>
        </w:rPr>
        <w:t xml:space="preserve"> Costa pela parce</w:t>
      </w:r>
      <w:r w:rsidRPr="00D37F7D">
        <w:rPr>
          <w:rFonts w:ascii="Arial" w:hAnsi="Arial" w:cs="Arial"/>
          <w:sz w:val="24"/>
          <w:szCs w:val="24"/>
        </w:rPr>
        <w:t>r</w:t>
      </w:r>
      <w:r w:rsidR="00E83188">
        <w:rPr>
          <w:rFonts w:ascii="Arial" w:hAnsi="Arial" w:cs="Arial"/>
          <w:sz w:val="24"/>
          <w:szCs w:val="24"/>
        </w:rPr>
        <w:t>i</w:t>
      </w:r>
      <w:r w:rsidRPr="00D37F7D">
        <w:rPr>
          <w:rFonts w:ascii="Arial" w:hAnsi="Arial" w:cs="Arial"/>
          <w:sz w:val="24"/>
          <w:szCs w:val="24"/>
        </w:rPr>
        <w:t xml:space="preserve">a e por seus bons conselhos.  </w:t>
      </w:r>
    </w:p>
    <w:p w14:paraId="60852733" w14:textId="77777777" w:rsidR="00F81E8B" w:rsidRDefault="00F81E8B">
      <w:pPr>
        <w:pStyle w:val="western"/>
        <w:spacing w:after="198" w:line="276" w:lineRule="auto"/>
        <w:ind w:firstLine="1134"/>
      </w:pPr>
      <w:r>
        <w:rPr>
          <w:rFonts w:ascii="Arial" w:hAnsi="Arial" w:cs="Arial"/>
        </w:rPr>
        <w:t xml:space="preserve">. </w:t>
      </w:r>
    </w:p>
    <w:p w14:paraId="6F3DB859" w14:textId="680B1CA6" w:rsidR="00F81E8B" w:rsidRDefault="00F81E8B">
      <w:pPr>
        <w:pStyle w:val="western"/>
        <w:spacing w:after="198" w:line="276" w:lineRule="auto"/>
        <w:ind w:firstLine="1134"/>
        <w:rPr>
          <w:rFonts w:ascii="Arial" w:hAnsi="Arial" w:cs="Arial"/>
        </w:rPr>
      </w:pPr>
    </w:p>
    <w:p w14:paraId="2DD632F5" w14:textId="77777777" w:rsidR="00F81E8B" w:rsidRDefault="00F81E8B">
      <w:pPr>
        <w:pStyle w:val="western"/>
        <w:spacing w:after="198" w:line="276" w:lineRule="auto"/>
        <w:ind w:firstLine="1134"/>
        <w:rPr>
          <w:rFonts w:ascii="Arial" w:hAnsi="Arial" w:cs="Arial"/>
        </w:rPr>
      </w:pPr>
    </w:p>
    <w:p w14:paraId="0D6DA7F7" w14:textId="77777777" w:rsidR="00F81E8B" w:rsidRDefault="00F81E8B">
      <w:pPr>
        <w:pStyle w:val="western"/>
        <w:spacing w:after="198" w:line="276" w:lineRule="auto"/>
        <w:ind w:firstLine="1134"/>
        <w:rPr>
          <w:rFonts w:ascii="Arial" w:hAnsi="Arial" w:cs="Arial"/>
        </w:rPr>
      </w:pPr>
    </w:p>
    <w:p w14:paraId="42D162BB" w14:textId="77777777" w:rsidR="00F81E8B" w:rsidRDefault="00F81E8B">
      <w:pPr>
        <w:pStyle w:val="western"/>
        <w:spacing w:after="198" w:line="276" w:lineRule="auto"/>
        <w:ind w:firstLine="1134"/>
        <w:rPr>
          <w:rFonts w:ascii="Arial" w:hAnsi="Arial" w:cs="Arial"/>
        </w:rPr>
      </w:pPr>
    </w:p>
    <w:p w14:paraId="75C57C04" w14:textId="77777777" w:rsidR="00F81E8B" w:rsidRDefault="00F81E8B">
      <w:pPr>
        <w:pStyle w:val="western"/>
        <w:spacing w:after="198" w:line="276" w:lineRule="auto"/>
        <w:ind w:firstLine="1134"/>
        <w:rPr>
          <w:rFonts w:ascii="Arial" w:hAnsi="Arial" w:cs="Arial"/>
        </w:rPr>
      </w:pPr>
    </w:p>
    <w:p w14:paraId="3433AEB9" w14:textId="77777777" w:rsidR="00F81E8B" w:rsidRDefault="00F81E8B">
      <w:pPr>
        <w:pStyle w:val="western"/>
        <w:spacing w:after="198" w:line="276" w:lineRule="auto"/>
        <w:ind w:firstLine="1134"/>
        <w:rPr>
          <w:rFonts w:ascii="Arial" w:hAnsi="Arial" w:cs="Arial"/>
        </w:rPr>
      </w:pPr>
    </w:p>
    <w:p w14:paraId="3DC2C00E" w14:textId="77777777" w:rsidR="00F81E8B" w:rsidRDefault="00F81E8B">
      <w:pPr>
        <w:pStyle w:val="western"/>
        <w:spacing w:after="198" w:line="276" w:lineRule="auto"/>
        <w:ind w:firstLine="1134"/>
        <w:rPr>
          <w:rFonts w:ascii="Arial" w:hAnsi="Arial" w:cs="Arial"/>
        </w:rPr>
      </w:pPr>
    </w:p>
    <w:p w14:paraId="734EB28C" w14:textId="77777777" w:rsidR="00F81E8B" w:rsidRDefault="00F81E8B">
      <w:pPr>
        <w:pStyle w:val="western"/>
        <w:spacing w:after="198" w:line="276" w:lineRule="auto"/>
        <w:ind w:firstLine="1134"/>
        <w:rPr>
          <w:rFonts w:ascii="Arial" w:hAnsi="Arial" w:cs="Arial"/>
        </w:rPr>
      </w:pPr>
    </w:p>
    <w:p w14:paraId="2D24A06B" w14:textId="77777777" w:rsidR="00F81E8B" w:rsidRDefault="00F81E8B">
      <w:pPr>
        <w:pStyle w:val="western"/>
        <w:spacing w:after="0"/>
        <w:ind w:left="4536"/>
        <w:rPr>
          <w:rFonts w:ascii="Arial" w:hAnsi="Arial" w:cs="Arial"/>
        </w:rPr>
      </w:pPr>
    </w:p>
    <w:p w14:paraId="712AF093" w14:textId="77777777" w:rsidR="00F81E8B" w:rsidRDefault="00F81E8B">
      <w:pPr>
        <w:pStyle w:val="western"/>
        <w:spacing w:after="0"/>
        <w:ind w:left="4536"/>
        <w:rPr>
          <w:rFonts w:ascii="Arial" w:hAnsi="Arial" w:cs="Arial"/>
        </w:rPr>
      </w:pPr>
    </w:p>
    <w:p w14:paraId="175C3117" w14:textId="77777777" w:rsidR="00F81E8B" w:rsidRDefault="00F81E8B">
      <w:pPr>
        <w:pStyle w:val="western"/>
        <w:spacing w:after="0"/>
        <w:ind w:left="4536"/>
        <w:rPr>
          <w:rFonts w:ascii="Arial" w:hAnsi="Arial" w:cs="Arial"/>
        </w:rPr>
      </w:pPr>
    </w:p>
    <w:p w14:paraId="46D3F23B" w14:textId="77777777" w:rsidR="00F81E8B" w:rsidRDefault="00F81E8B">
      <w:pPr>
        <w:pStyle w:val="western"/>
        <w:spacing w:after="0"/>
        <w:ind w:left="4536"/>
        <w:rPr>
          <w:rFonts w:ascii="Arial" w:hAnsi="Arial" w:cs="Arial"/>
        </w:rPr>
      </w:pPr>
    </w:p>
    <w:p w14:paraId="4C00A816" w14:textId="77777777" w:rsidR="00F81E8B" w:rsidRDefault="00F81E8B">
      <w:pPr>
        <w:pStyle w:val="western"/>
        <w:spacing w:after="0"/>
        <w:ind w:left="4536"/>
        <w:rPr>
          <w:rFonts w:ascii="Arial" w:hAnsi="Arial" w:cs="Arial"/>
        </w:rPr>
      </w:pPr>
    </w:p>
    <w:p w14:paraId="671964C4" w14:textId="77777777" w:rsidR="00F81E8B" w:rsidRDefault="00F81E8B" w:rsidP="00856CA2">
      <w:pPr>
        <w:spacing w:line="360" w:lineRule="auto"/>
        <w:jc w:val="center"/>
        <w:rPr>
          <w:rFonts w:ascii="Arial" w:hAnsi="Arial" w:cs="Arial"/>
          <w:b/>
          <w:sz w:val="24"/>
          <w:szCs w:val="24"/>
        </w:rPr>
      </w:pPr>
      <w:r>
        <w:rPr>
          <w:rFonts w:ascii="Arial" w:hAnsi="Arial" w:cs="Arial"/>
          <w:b/>
          <w:sz w:val="24"/>
          <w:szCs w:val="24"/>
        </w:rPr>
        <w:lastRenderedPageBreak/>
        <w:t>RESUMO</w:t>
      </w:r>
    </w:p>
    <w:p w14:paraId="28226DCC" w14:textId="77777777" w:rsidR="00F53905" w:rsidRDefault="00F53905">
      <w:pPr>
        <w:spacing w:after="0" w:line="360" w:lineRule="auto"/>
        <w:jc w:val="center"/>
        <w:rPr>
          <w:rFonts w:ascii="Arial" w:hAnsi="Arial" w:cs="Arial"/>
          <w:b/>
          <w:sz w:val="24"/>
          <w:szCs w:val="24"/>
        </w:rPr>
      </w:pPr>
    </w:p>
    <w:p w14:paraId="2B375D03" w14:textId="77777777" w:rsidR="00F53905" w:rsidRDefault="00F53905">
      <w:pPr>
        <w:spacing w:after="0" w:line="360" w:lineRule="auto"/>
        <w:jc w:val="center"/>
        <w:rPr>
          <w:rFonts w:ascii="Arial" w:hAnsi="Arial" w:cs="Arial"/>
          <w:sz w:val="24"/>
          <w:szCs w:val="24"/>
        </w:rPr>
      </w:pPr>
    </w:p>
    <w:p w14:paraId="017581C4" w14:textId="5631F0DD" w:rsidR="00856CA2" w:rsidRPr="00856CA2" w:rsidRDefault="00856CA2" w:rsidP="00856CA2">
      <w:pPr>
        <w:spacing w:line="360" w:lineRule="auto"/>
        <w:jc w:val="both"/>
        <w:rPr>
          <w:rFonts w:ascii="Arial" w:hAnsi="Arial" w:cs="Arial"/>
          <w:color w:val="000000"/>
          <w:sz w:val="24"/>
          <w:szCs w:val="24"/>
        </w:rPr>
      </w:pPr>
      <w:r w:rsidRPr="00856CA2">
        <w:rPr>
          <w:rFonts w:ascii="Arial" w:hAnsi="Arial" w:cs="Arial"/>
          <w:sz w:val="24"/>
          <w:szCs w:val="24"/>
        </w:rPr>
        <w:t>A crescente preocupação em entr</w:t>
      </w:r>
      <w:r w:rsidR="00D77A9C">
        <w:rPr>
          <w:rFonts w:ascii="Arial" w:hAnsi="Arial" w:cs="Arial"/>
          <w:sz w:val="24"/>
          <w:szCs w:val="24"/>
        </w:rPr>
        <w:t xml:space="preserve">egar </w:t>
      </w:r>
      <w:r w:rsidR="00486CA9">
        <w:rPr>
          <w:rFonts w:ascii="Arial" w:hAnsi="Arial" w:cs="Arial"/>
          <w:sz w:val="24"/>
          <w:szCs w:val="24"/>
        </w:rPr>
        <w:t>projetos com qualidade,</w:t>
      </w:r>
      <w:r w:rsidRPr="00856CA2">
        <w:rPr>
          <w:rFonts w:ascii="Arial" w:hAnsi="Arial" w:cs="Arial"/>
          <w:sz w:val="24"/>
          <w:szCs w:val="24"/>
        </w:rPr>
        <w:t xml:space="preserve"> dentro dos prazos estipulados e do orçamento previsto resultou na necessidade de aperfeiçoar a </w:t>
      </w:r>
      <w:r w:rsidR="00D77A9C">
        <w:rPr>
          <w:rFonts w:ascii="Arial" w:hAnsi="Arial" w:cs="Arial"/>
          <w:sz w:val="24"/>
          <w:szCs w:val="24"/>
        </w:rPr>
        <w:t xml:space="preserve">forma de geri-los. Para tanto, </w:t>
      </w:r>
      <w:r w:rsidRPr="00856CA2">
        <w:rPr>
          <w:rFonts w:ascii="Arial" w:hAnsi="Arial" w:cs="Arial"/>
          <w:sz w:val="24"/>
          <w:szCs w:val="24"/>
        </w:rPr>
        <w:t>várias metodologias e ferramentas informat</w:t>
      </w:r>
      <w:r w:rsidR="00D77A9C">
        <w:rPr>
          <w:rFonts w:ascii="Arial" w:hAnsi="Arial" w:cs="Arial"/>
          <w:sz w:val="24"/>
          <w:szCs w:val="24"/>
        </w:rPr>
        <w:t>izadas foram propostas para auxiliar os gerentes</w:t>
      </w:r>
      <w:r w:rsidRPr="00856CA2">
        <w:rPr>
          <w:rFonts w:ascii="Arial" w:hAnsi="Arial" w:cs="Arial"/>
          <w:sz w:val="24"/>
          <w:szCs w:val="24"/>
        </w:rPr>
        <w:t xml:space="preserve"> de projetos</w:t>
      </w:r>
      <w:r w:rsidR="00D77A9C">
        <w:rPr>
          <w:rFonts w:ascii="Arial" w:hAnsi="Arial" w:cs="Arial"/>
          <w:sz w:val="24"/>
          <w:szCs w:val="24"/>
        </w:rPr>
        <w:t xml:space="preserve"> em suas atividades</w:t>
      </w:r>
      <w:r w:rsidRPr="00856CA2">
        <w:rPr>
          <w:rFonts w:ascii="Arial" w:hAnsi="Arial" w:cs="Arial"/>
          <w:sz w:val="24"/>
          <w:szCs w:val="24"/>
        </w:rPr>
        <w:t xml:space="preserve">. Não obstante, o rápido avanço tecnológico traz uma nova forma de olhar para tudo aquilo que um dia foi padronizado, criando novos desafios e obstáculos a serem vencidos. </w:t>
      </w:r>
      <w:r w:rsidR="00D77A9C">
        <w:rPr>
          <w:rFonts w:ascii="Arial" w:hAnsi="Arial" w:cs="Arial"/>
          <w:sz w:val="24"/>
          <w:szCs w:val="24"/>
        </w:rPr>
        <w:t>Neste sentido, um conceito que tem ganhado atenção na área acadêmica e comercial</w:t>
      </w:r>
      <w:r w:rsidR="005C3FA6">
        <w:rPr>
          <w:rFonts w:ascii="Arial" w:hAnsi="Arial" w:cs="Arial"/>
          <w:sz w:val="24"/>
          <w:szCs w:val="24"/>
        </w:rPr>
        <w:t>,</w:t>
      </w:r>
      <w:r w:rsidR="00D77A9C">
        <w:rPr>
          <w:rFonts w:ascii="Arial" w:hAnsi="Arial" w:cs="Arial"/>
          <w:sz w:val="24"/>
          <w:szCs w:val="24"/>
        </w:rPr>
        <w:t xml:space="preserve"> chamado de </w:t>
      </w:r>
      <w:proofErr w:type="spellStart"/>
      <w:r w:rsidR="00D77A9C">
        <w:rPr>
          <w:rFonts w:ascii="Arial" w:hAnsi="Arial" w:cs="Arial"/>
          <w:sz w:val="24"/>
          <w:szCs w:val="24"/>
        </w:rPr>
        <w:t>gamificação</w:t>
      </w:r>
      <w:proofErr w:type="spellEnd"/>
      <w:r w:rsidR="005C3FA6">
        <w:rPr>
          <w:rFonts w:ascii="Arial" w:hAnsi="Arial" w:cs="Arial"/>
          <w:sz w:val="24"/>
          <w:szCs w:val="24"/>
        </w:rPr>
        <w:t>,</w:t>
      </w:r>
      <w:r w:rsidR="00D77A9C">
        <w:rPr>
          <w:rFonts w:ascii="Arial" w:hAnsi="Arial" w:cs="Arial"/>
          <w:sz w:val="24"/>
          <w:szCs w:val="24"/>
        </w:rPr>
        <w:t xml:space="preserve"> busca</w:t>
      </w:r>
      <w:r w:rsidRPr="00856CA2">
        <w:rPr>
          <w:rFonts w:ascii="Arial" w:hAnsi="Arial" w:cs="Arial"/>
          <w:sz w:val="24"/>
          <w:szCs w:val="24"/>
        </w:rPr>
        <w:t xml:space="preserve"> aplicar elementos, mecanismos, dinâmicas e técnicas de jogos na rotina profissional</w:t>
      </w:r>
      <w:r w:rsidR="006A69D8">
        <w:rPr>
          <w:rFonts w:ascii="Arial" w:hAnsi="Arial" w:cs="Arial"/>
          <w:sz w:val="24"/>
          <w:szCs w:val="24"/>
        </w:rPr>
        <w:t xml:space="preserve">. Neste trabalho, a </w:t>
      </w:r>
      <w:proofErr w:type="spellStart"/>
      <w:r w:rsidR="006A69D8">
        <w:rPr>
          <w:rFonts w:ascii="Arial" w:hAnsi="Arial" w:cs="Arial"/>
          <w:sz w:val="24"/>
          <w:szCs w:val="24"/>
        </w:rPr>
        <w:t>gamificação</w:t>
      </w:r>
      <w:proofErr w:type="spellEnd"/>
      <w:r w:rsidR="006A69D8">
        <w:rPr>
          <w:rFonts w:ascii="Arial" w:hAnsi="Arial" w:cs="Arial"/>
          <w:sz w:val="24"/>
          <w:szCs w:val="24"/>
        </w:rPr>
        <w:t xml:space="preserve"> foi aplicada no gerenciamento de projetos através</w:t>
      </w:r>
      <w:r w:rsidR="008F74B0">
        <w:rPr>
          <w:rFonts w:ascii="Arial" w:hAnsi="Arial" w:cs="Arial"/>
          <w:sz w:val="24"/>
          <w:szCs w:val="24"/>
        </w:rPr>
        <w:t xml:space="preserve"> da</w:t>
      </w:r>
      <w:r w:rsidR="006A69D8">
        <w:rPr>
          <w:rFonts w:ascii="Arial" w:hAnsi="Arial" w:cs="Arial"/>
          <w:sz w:val="24"/>
          <w:szCs w:val="24"/>
        </w:rPr>
        <w:t xml:space="preserve"> </w:t>
      </w:r>
      <w:r w:rsidR="006A69D8" w:rsidRPr="00856CA2">
        <w:rPr>
          <w:rFonts w:ascii="Arial" w:hAnsi="Arial" w:cs="Arial"/>
          <w:sz w:val="24"/>
          <w:szCs w:val="24"/>
        </w:rPr>
        <w:t xml:space="preserve">implementação de uma solução integrada para </w:t>
      </w:r>
      <w:r w:rsidR="006A69D8" w:rsidRPr="00856CA2">
        <w:rPr>
          <w:rFonts w:ascii="Arial" w:hAnsi="Arial" w:cs="Arial"/>
          <w:i/>
          <w:sz w:val="24"/>
          <w:szCs w:val="24"/>
        </w:rPr>
        <w:t>web</w:t>
      </w:r>
      <w:r w:rsidR="006A69D8" w:rsidRPr="00856CA2">
        <w:rPr>
          <w:rFonts w:ascii="Arial" w:hAnsi="Arial" w:cs="Arial"/>
          <w:sz w:val="24"/>
          <w:szCs w:val="24"/>
        </w:rPr>
        <w:t xml:space="preserve"> e dispositivos móveis de apoio ao gerenciamento de projetos denominada </w:t>
      </w:r>
      <w:r w:rsidR="006A69D8" w:rsidRPr="00185CC2">
        <w:rPr>
          <w:rFonts w:ascii="Arial" w:hAnsi="Arial" w:cs="Arial"/>
          <w:i/>
          <w:sz w:val="24"/>
          <w:szCs w:val="24"/>
        </w:rPr>
        <w:t>Jornada do Gerente</w:t>
      </w:r>
      <w:r w:rsidR="00AC0C3F">
        <w:rPr>
          <w:rFonts w:ascii="Arial" w:hAnsi="Arial" w:cs="Arial"/>
          <w:i/>
          <w:sz w:val="24"/>
          <w:szCs w:val="24"/>
        </w:rPr>
        <w:t>,</w:t>
      </w:r>
      <w:r w:rsidRPr="00856CA2">
        <w:rPr>
          <w:rFonts w:ascii="Arial" w:hAnsi="Arial" w:cs="Arial"/>
          <w:sz w:val="24"/>
          <w:szCs w:val="24"/>
        </w:rPr>
        <w:t xml:space="preserve"> com o intuito de facilitar o acompanhamento dos projetos por parte do gerente.</w:t>
      </w:r>
      <w:r w:rsidR="00F42794">
        <w:rPr>
          <w:rFonts w:ascii="Arial" w:hAnsi="Arial" w:cs="Arial"/>
          <w:sz w:val="24"/>
          <w:szCs w:val="24"/>
        </w:rPr>
        <w:t xml:space="preserve"> </w:t>
      </w:r>
      <w:r w:rsidRPr="00856CA2">
        <w:rPr>
          <w:rFonts w:ascii="Arial" w:hAnsi="Arial" w:cs="Arial"/>
          <w:sz w:val="24"/>
          <w:szCs w:val="24"/>
        </w:rPr>
        <w:t>Entre os benefícios com o uso</w:t>
      </w:r>
      <w:r w:rsidRPr="00856CA2">
        <w:rPr>
          <w:rFonts w:ascii="Arial" w:hAnsi="Arial" w:cs="Arial"/>
          <w:color w:val="000000"/>
          <w:sz w:val="24"/>
          <w:szCs w:val="24"/>
        </w:rPr>
        <w:t xml:space="preserve"> da </w:t>
      </w:r>
      <w:proofErr w:type="spellStart"/>
      <w:r w:rsidRPr="00856CA2">
        <w:rPr>
          <w:rFonts w:ascii="Arial" w:hAnsi="Arial" w:cs="Arial"/>
          <w:color w:val="000000"/>
          <w:sz w:val="24"/>
          <w:szCs w:val="24"/>
        </w:rPr>
        <w:t>gamificação</w:t>
      </w:r>
      <w:proofErr w:type="spellEnd"/>
      <w:r w:rsidRPr="00856CA2">
        <w:rPr>
          <w:rFonts w:ascii="Arial" w:hAnsi="Arial" w:cs="Arial"/>
          <w:color w:val="000000"/>
          <w:sz w:val="24"/>
          <w:szCs w:val="24"/>
        </w:rPr>
        <w:t xml:space="preserve"> em gerenciamento de projetos</w:t>
      </w:r>
      <w:r w:rsidR="00E84670">
        <w:rPr>
          <w:rFonts w:ascii="Arial" w:hAnsi="Arial" w:cs="Arial"/>
          <w:color w:val="000000"/>
          <w:sz w:val="24"/>
          <w:szCs w:val="24"/>
        </w:rPr>
        <w:t>,</w:t>
      </w:r>
      <w:r w:rsidRPr="00856CA2">
        <w:rPr>
          <w:rFonts w:ascii="Arial" w:hAnsi="Arial" w:cs="Arial"/>
          <w:color w:val="000000"/>
          <w:sz w:val="24"/>
          <w:szCs w:val="24"/>
        </w:rPr>
        <w:t xml:space="preserve"> através da solução </w:t>
      </w:r>
      <w:r w:rsidRPr="00185CC2">
        <w:rPr>
          <w:rFonts w:ascii="Arial" w:hAnsi="Arial" w:cs="Arial"/>
          <w:i/>
          <w:color w:val="000000"/>
          <w:sz w:val="24"/>
          <w:szCs w:val="24"/>
        </w:rPr>
        <w:t>Jornada do Gerente</w:t>
      </w:r>
      <w:r w:rsidR="00E84670">
        <w:rPr>
          <w:rFonts w:ascii="Arial" w:hAnsi="Arial" w:cs="Arial"/>
          <w:i/>
          <w:color w:val="000000"/>
          <w:sz w:val="24"/>
          <w:szCs w:val="24"/>
        </w:rPr>
        <w:t>,</w:t>
      </w:r>
      <w:r w:rsidRPr="00856CA2">
        <w:rPr>
          <w:rFonts w:ascii="Arial" w:hAnsi="Arial" w:cs="Arial"/>
          <w:color w:val="000000"/>
          <w:sz w:val="24"/>
          <w:szCs w:val="24"/>
        </w:rPr>
        <w:t xml:space="preserve"> pode-se destacar o engajamento, a contribuição para a melhor definição de processos, o alinhamento com o pro</w:t>
      </w:r>
      <w:r w:rsidR="00E84670">
        <w:rPr>
          <w:rFonts w:ascii="Arial" w:hAnsi="Arial" w:cs="Arial"/>
          <w:color w:val="000000"/>
          <w:sz w:val="24"/>
          <w:szCs w:val="24"/>
        </w:rPr>
        <w:t>pósito da empresa, a execução da</w:t>
      </w:r>
      <w:r w:rsidRPr="00856CA2">
        <w:rPr>
          <w:rFonts w:ascii="Arial" w:hAnsi="Arial" w:cs="Arial"/>
          <w:color w:val="000000"/>
          <w:sz w:val="24"/>
          <w:szCs w:val="24"/>
        </w:rPr>
        <w:t xml:space="preserve"> atividade por parte dos gerentes de forma mais divertida e a promoção de um ambiente agradável e estimulante para se trabalhar.</w:t>
      </w:r>
    </w:p>
    <w:p w14:paraId="0DC3B7F8" w14:textId="77777777" w:rsidR="00F81E8B" w:rsidRDefault="00F81E8B">
      <w:pPr>
        <w:spacing w:after="0" w:line="360" w:lineRule="auto"/>
        <w:jc w:val="both"/>
        <w:rPr>
          <w:rFonts w:ascii="Arial" w:hAnsi="Arial" w:cs="Arial"/>
          <w:sz w:val="24"/>
          <w:szCs w:val="24"/>
        </w:rPr>
      </w:pPr>
    </w:p>
    <w:p w14:paraId="3B886B8B" w14:textId="0629EE51" w:rsidR="00F81E8B" w:rsidRDefault="00F81E8B">
      <w:pPr>
        <w:spacing w:after="0" w:line="360" w:lineRule="auto"/>
        <w:jc w:val="both"/>
      </w:pPr>
      <w:r w:rsidRPr="00856CA2">
        <w:rPr>
          <w:rFonts w:ascii="Arial" w:hAnsi="Arial" w:cs="Arial"/>
          <w:b/>
          <w:sz w:val="24"/>
          <w:szCs w:val="24"/>
        </w:rPr>
        <w:t>Palavras-chave:</w:t>
      </w:r>
      <w:r>
        <w:rPr>
          <w:rFonts w:ascii="Arial" w:hAnsi="Arial" w:cs="Arial"/>
          <w:sz w:val="24"/>
          <w:szCs w:val="24"/>
        </w:rPr>
        <w:t xml:space="preserve"> </w:t>
      </w:r>
      <w:r w:rsidR="00856CA2">
        <w:rPr>
          <w:rFonts w:ascii="Arial" w:hAnsi="Arial" w:cs="Arial"/>
          <w:sz w:val="24"/>
          <w:szCs w:val="24"/>
        </w:rPr>
        <w:t>Jogo</w:t>
      </w:r>
      <w:r>
        <w:rPr>
          <w:rFonts w:ascii="Arial" w:hAnsi="Arial" w:cs="Arial"/>
          <w:sz w:val="24"/>
          <w:szCs w:val="24"/>
        </w:rPr>
        <w:t xml:space="preserve">. </w:t>
      </w:r>
      <w:proofErr w:type="spellStart"/>
      <w:r w:rsidR="00856CA2">
        <w:rPr>
          <w:rFonts w:ascii="Arial" w:hAnsi="Arial" w:cs="Arial"/>
          <w:sz w:val="24"/>
          <w:szCs w:val="24"/>
        </w:rPr>
        <w:t>Gamificação</w:t>
      </w:r>
      <w:proofErr w:type="spellEnd"/>
      <w:r>
        <w:rPr>
          <w:rFonts w:ascii="Arial" w:hAnsi="Arial" w:cs="Arial"/>
          <w:sz w:val="24"/>
          <w:szCs w:val="24"/>
        </w:rPr>
        <w:t xml:space="preserve">. </w:t>
      </w:r>
      <w:r w:rsidR="00856CA2">
        <w:rPr>
          <w:rFonts w:ascii="Arial" w:hAnsi="Arial" w:cs="Arial"/>
          <w:sz w:val="24"/>
          <w:szCs w:val="24"/>
        </w:rPr>
        <w:t>Gerenciamento de projetos</w:t>
      </w:r>
      <w:r>
        <w:rPr>
          <w:rFonts w:ascii="Arial" w:hAnsi="Arial" w:cs="Arial"/>
          <w:sz w:val="24"/>
          <w:szCs w:val="24"/>
        </w:rPr>
        <w:t>.</w:t>
      </w:r>
    </w:p>
    <w:p w14:paraId="7B929127" w14:textId="4F666308" w:rsidR="00F81E8B" w:rsidRDefault="00F81E8B">
      <w:pPr>
        <w:spacing w:after="0" w:line="360" w:lineRule="auto"/>
        <w:jc w:val="both"/>
        <w:rPr>
          <w:rFonts w:ascii="Arial" w:hAnsi="Arial" w:cs="Arial"/>
          <w:sz w:val="24"/>
          <w:szCs w:val="24"/>
        </w:rPr>
      </w:pPr>
    </w:p>
    <w:p w14:paraId="40D78752" w14:textId="77777777" w:rsidR="00F81E8B" w:rsidRDefault="00F81E8B">
      <w:pPr>
        <w:spacing w:after="0" w:line="360" w:lineRule="auto"/>
        <w:jc w:val="both"/>
        <w:rPr>
          <w:rFonts w:ascii="Arial" w:hAnsi="Arial" w:cs="Arial"/>
          <w:sz w:val="24"/>
          <w:szCs w:val="24"/>
        </w:rPr>
      </w:pPr>
    </w:p>
    <w:p w14:paraId="276F1BE6" w14:textId="77777777" w:rsidR="00F81E8B" w:rsidRDefault="00F81E8B">
      <w:pPr>
        <w:spacing w:after="0" w:line="360" w:lineRule="auto"/>
        <w:jc w:val="both"/>
        <w:rPr>
          <w:rFonts w:ascii="Arial" w:hAnsi="Arial" w:cs="Arial"/>
          <w:sz w:val="24"/>
          <w:szCs w:val="24"/>
        </w:rPr>
      </w:pPr>
    </w:p>
    <w:p w14:paraId="6C8E087D" w14:textId="25F21BE0" w:rsidR="00F81E8B" w:rsidRDefault="00F81E8B">
      <w:pPr>
        <w:spacing w:after="0" w:line="360" w:lineRule="auto"/>
        <w:jc w:val="both"/>
        <w:rPr>
          <w:rFonts w:ascii="Arial" w:hAnsi="Arial" w:cs="Arial"/>
          <w:sz w:val="24"/>
          <w:szCs w:val="24"/>
        </w:rPr>
      </w:pPr>
    </w:p>
    <w:p w14:paraId="1FE89D9F" w14:textId="77777777" w:rsidR="00F81E8B" w:rsidRDefault="00F81E8B">
      <w:pPr>
        <w:spacing w:after="0" w:line="360" w:lineRule="auto"/>
        <w:jc w:val="both"/>
        <w:rPr>
          <w:rFonts w:ascii="Arial" w:hAnsi="Arial" w:cs="Arial"/>
          <w:sz w:val="24"/>
          <w:szCs w:val="24"/>
        </w:rPr>
      </w:pPr>
    </w:p>
    <w:p w14:paraId="39F39A21" w14:textId="77777777" w:rsidR="00F81E8B" w:rsidRDefault="00F81E8B">
      <w:pPr>
        <w:spacing w:after="0" w:line="360" w:lineRule="auto"/>
        <w:jc w:val="both"/>
        <w:rPr>
          <w:rFonts w:ascii="Arial" w:hAnsi="Arial" w:cs="Arial"/>
          <w:sz w:val="24"/>
          <w:szCs w:val="24"/>
        </w:rPr>
      </w:pPr>
    </w:p>
    <w:p w14:paraId="516CB4C3" w14:textId="77777777" w:rsidR="00F81E8B" w:rsidRDefault="00F81E8B" w:rsidP="00272B6C">
      <w:pPr>
        <w:pageBreakBefore/>
        <w:spacing w:line="360" w:lineRule="auto"/>
        <w:jc w:val="center"/>
      </w:pPr>
      <w:r>
        <w:rPr>
          <w:rFonts w:ascii="Arial" w:hAnsi="Arial" w:cs="Arial"/>
          <w:b/>
          <w:sz w:val="24"/>
          <w:szCs w:val="24"/>
        </w:rPr>
        <w:lastRenderedPageBreak/>
        <w:t>ABSTRACT</w:t>
      </w:r>
    </w:p>
    <w:p w14:paraId="323F0F8F" w14:textId="05F80FB7" w:rsidR="00F81E8B" w:rsidRDefault="00AE0982">
      <w:pPr>
        <w:spacing w:after="0" w:line="360" w:lineRule="auto"/>
        <w:jc w:val="center"/>
        <w:rPr>
          <w:rFonts w:ascii="Arial" w:hAnsi="Arial" w:cs="Arial"/>
          <w:b/>
          <w:sz w:val="24"/>
          <w:szCs w:val="24"/>
        </w:rPr>
      </w:pPr>
      <w:r>
        <w:rPr>
          <w:noProof/>
        </w:rPr>
        <mc:AlternateContent>
          <mc:Choice Requires="wps">
            <w:drawing>
              <wp:anchor distT="0" distB="0" distL="114935" distR="114935" simplePos="0" relativeHeight="251648000" behindDoc="0" locked="0" layoutInCell="1" allowOverlap="1" wp14:anchorId="75D5BC0E" wp14:editId="72FD7769">
                <wp:simplePos x="0" y="0"/>
                <wp:positionH relativeFrom="column">
                  <wp:posOffset>5429885</wp:posOffset>
                </wp:positionH>
                <wp:positionV relativeFrom="paragraph">
                  <wp:posOffset>-1036955</wp:posOffset>
                </wp:positionV>
                <wp:extent cx="735330" cy="167005"/>
                <wp:effectExtent l="0" t="4445" r="0" b="6350"/>
                <wp:wrapNone/>
                <wp:docPr id="3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B3C3D" w14:textId="77777777" w:rsidR="002F43DA" w:rsidRDefault="002F43D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D5BC0E" id="_x0000_t202" coordsize="21600,21600" o:spt="202" path="m0,0l0,21600,21600,21600,21600,0xe">
                <v:stroke joinstyle="miter"/>
                <v:path gradientshapeok="t" o:connecttype="rect"/>
              </v:shapetype>
              <v:shape id="Text_x0020_Box_x0020_13" o:spid="_x0000_s1026" type="#_x0000_t202" style="position:absolute;left:0;text-align:left;margin-left:427.55pt;margin-top:-81.6pt;width:57.9pt;height:13.15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" stroked="f">
                <v:textbox inset="0,0,0,0">
                  <w:txbxContent>
                    <w:p w14:paraId="3EEB3C3D" w14:textId="77777777" w:rsidR="002F43DA" w:rsidRDefault="002F43DA"/>
                  </w:txbxContent>
                </v:textbox>
              </v:shape>
            </w:pict>
          </mc:Fallback>
        </mc:AlternateContent>
      </w:r>
    </w:p>
    <w:p w14:paraId="187F87DF" w14:textId="77777777" w:rsidR="00F53905" w:rsidRDefault="00F53905">
      <w:pPr>
        <w:spacing w:after="0" w:line="360" w:lineRule="auto"/>
        <w:jc w:val="center"/>
        <w:rPr>
          <w:rFonts w:ascii="Arial" w:hAnsi="Arial" w:cs="Arial"/>
          <w:b/>
          <w:sz w:val="24"/>
          <w:szCs w:val="24"/>
        </w:rPr>
      </w:pPr>
    </w:p>
    <w:p w14:paraId="0AA5BC54" w14:textId="77777777" w:rsidR="00E60744" w:rsidRPr="00526D2E" w:rsidRDefault="00E60744" w:rsidP="00E60744">
      <w:pPr>
        <w:spacing w:line="360" w:lineRule="auto"/>
        <w:jc w:val="both"/>
        <w:rPr>
          <w:rFonts w:ascii="Arial" w:hAnsi="Arial" w:cs="Arial"/>
          <w:color w:val="000000" w:themeColor="text1"/>
          <w:sz w:val="24"/>
          <w:szCs w:val="24"/>
          <w:lang w:val="en-US"/>
        </w:rPr>
      </w:pPr>
      <w:r>
        <w:rPr>
          <w:rFonts w:ascii="Arial" w:hAnsi="Arial" w:cs="Arial"/>
          <w:color w:val="000000" w:themeColor="text1"/>
          <w:sz w:val="24"/>
          <w:szCs w:val="24"/>
          <w:lang w:val="en-US"/>
        </w:rPr>
        <w:t>The</w:t>
      </w:r>
      <w:r w:rsidRPr="00512AB3">
        <w:rPr>
          <w:rFonts w:ascii="Arial" w:hAnsi="Arial" w:cs="Arial"/>
          <w:color w:val="000000" w:themeColor="text1"/>
          <w:sz w:val="24"/>
          <w:szCs w:val="24"/>
          <w:lang w:val="en-US"/>
        </w:rPr>
        <w:t xml:space="preserve"> growing concern to deliver </w:t>
      </w:r>
      <w:r>
        <w:rPr>
          <w:rFonts w:ascii="Arial" w:hAnsi="Arial" w:cs="Arial"/>
          <w:color w:val="000000" w:themeColor="text1"/>
          <w:sz w:val="24"/>
          <w:szCs w:val="24"/>
          <w:lang w:val="en-US"/>
        </w:rPr>
        <w:t>quality</w:t>
      </w:r>
      <w:r w:rsidRPr="00512AB3">
        <w:rPr>
          <w:rFonts w:ascii="Arial" w:hAnsi="Arial" w:cs="Arial"/>
          <w:color w:val="000000" w:themeColor="text1"/>
          <w:sz w:val="24"/>
          <w:szCs w:val="24"/>
          <w:lang w:val="en-US"/>
        </w:rPr>
        <w:t xml:space="preserve"> projects </w:t>
      </w:r>
      <w:r>
        <w:rPr>
          <w:rFonts w:ascii="Arial" w:hAnsi="Arial" w:cs="Arial"/>
          <w:color w:val="000000" w:themeColor="text1"/>
          <w:sz w:val="24"/>
          <w:szCs w:val="24"/>
          <w:lang w:val="en-US"/>
        </w:rPr>
        <w:t>on time</w:t>
      </w:r>
      <w:r w:rsidRPr="00512AB3">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and </w:t>
      </w:r>
      <w:r w:rsidRPr="00512AB3">
        <w:rPr>
          <w:rFonts w:ascii="Arial" w:hAnsi="Arial" w:cs="Arial"/>
          <w:color w:val="000000" w:themeColor="text1"/>
          <w:sz w:val="24"/>
          <w:szCs w:val="24"/>
          <w:lang w:val="en-US"/>
        </w:rPr>
        <w:t>within budget</w:t>
      </w:r>
      <w:r>
        <w:rPr>
          <w:rFonts w:ascii="Arial" w:hAnsi="Arial" w:cs="Arial"/>
          <w:color w:val="000000" w:themeColor="text1"/>
          <w:sz w:val="24"/>
          <w:szCs w:val="24"/>
          <w:lang w:val="en-US"/>
        </w:rPr>
        <w:t xml:space="preserve"> led to the improvement of management technics</w:t>
      </w:r>
      <w:r w:rsidRPr="00512AB3">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In </w:t>
      </w:r>
      <w:r w:rsidRPr="001871EE">
        <w:rPr>
          <w:rFonts w:ascii="Arial" w:hAnsi="Arial" w:cs="Arial"/>
          <w:color w:val="000000" w:themeColor="text1"/>
          <w:sz w:val="24"/>
          <w:szCs w:val="24"/>
          <w:lang w:val="en-US"/>
        </w:rPr>
        <w:t>this</w:t>
      </w:r>
      <w:r>
        <w:rPr>
          <w:rFonts w:ascii="Arial" w:hAnsi="Arial" w:cs="Arial"/>
          <w:color w:val="000000" w:themeColor="text1"/>
          <w:sz w:val="24"/>
          <w:szCs w:val="24"/>
          <w:lang w:val="en-US"/>
        </w:rPr>
        <w:t xml:space="preserve"> purpose</w:t>
      </w:r>
      <w:r w:rsidRPr="001871EE">
        <w:rPr>
          <w:rFonts w:ascii="Arial" w:hAnsi="Arial" w:cs="Arial"/>
          <w:color w:val="000000" w:themeColor="text1"/>
          <w:sz w:val="24"/>
          <w:szCs w:val="24"/>
          <w:lang w:val="en-US"/>
        </w:rPr>
        <w:t xml:space="preserve">, several methodologies and computerized tools were proposed to assist the project managers in their activities. Nevertheless, the rapid technological advance brings a new way of looking at everything that </w:t>
      </w:r>
      <w:r>
        <w:rPr>
          <w:rFonts w:ascii="Arial" w:hAnsi="Arial" w:cs="Arial"/>
          <w:color w:val="000000" w:themeColor="text1"/>
          <w:sz w:val="24"/>
          <w:szCs w:val="24"/>
          <w:lang w:val="en-US"/>
        </w:rPr>
        <w:t xml:space="preserve">has already been </w:t>
      </w:r>
      <w:r w:rsidRPr="001871EE">
        <w:rPr>
          <w:rFonts w:ascii="Arial" w:hAnsi="Arial" w:cs="Arial"/>
          <w:color w:val="000000" w:themeColor="text1"/>
          <w:sz w:val="24"/>
          <w:szCs w:val="24"/>
          <w:lang w:val="en-US"/>
        </w:rPr>
        <w:t xml:space="preserve">standardized, creating new challenges and obstacles to be overcome. In this sense, </w:t>
      </w:r>
      <w:r>
        <w:rPr>
          <w:rFonts w:ascii="Arial" w:hAnsi="Arial" w:cs="Arial"/>
          <w:color w:val="000000" w:themeColor="text1"/>
          <w:sz w:val="24"/>
          <w:szCs w:val="24"/>
          <w:lang w:val="en-US"/>
        </w:rPr>
        <w:t>a new concept that is gaining attention in universities and companies</w:t>
      </w:r>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named </w:t>
      </w:r>
      <w:proofErr w:type="spellStart"/>
      <w:r w:rsidRPr="001871EE">
        <w:rPr>
          <w:rFonts w:ascii="Arial" w:hAnsi="Arial" w:cs="Arial"/>
          <w:color w:val="000000" w:themeColor="text1"/>
          <w:sz w:val="24"/>
          <w:szCs w:val="24"/>
          <w:lang w:val="en-US"/>
        </w:rPr>
        <w:t>gamification</w:t>
      </w:r>
      <w:proofErr w:type="spellEnd"/>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was proposed to apply </w:t>
      </w:r>
      <w:r w:rsidRPr="001871EE">
        <w:rPr>
          <w:rFonts w:ascii="Arial" w:hAnsi="Arial" w:cs="Arial"/>
          <w:color w:val="000000" w:themeColor="text1"/>
          <w:sz w:val="24"/>
          <w:szCs w:val="24"/>
          <w:lang w:val="en-US"/>
        </w:rPr>
        <w:t xml:space="preserve">resources, mechanisms, dynamics and </w:t>
      </w:r>
      <w:r>
        <w:rPr>
          <w:rFonts w:ascii="Arial" w:hAnsi="Arial" w:cs="Arial"/>
          <w:color w:val="000000" w:themeColor="text1"/>
          <w:sz w:val="24"/>
          <w:szCs w:val="24"/>
          <w:lang w:val="en-US"/>
        </w:rPr>
        <w:t xml:space="preserve">game </w:t>
      </w:r>
      <w:r w:rsidRPr="001871EE">
        <w:rPr>
          <w:rFonts w:ascii="Arial" w:hAnsi="Arial" w:cs="Arial"/>
          <w:color w:val="000000" w:themeColor="text1"/>
          <w:sz w:val="24"/>
          <w:szCs w:val="24"/>
          <w:lang w:val="en-US"/>
        </w:rPr>
        <w:t xml:space="preserve">techniques in the professional routine. </w:t>
      </w:r>
      <w:r>
        <w:rPr>
          <w:rFonts w:ascii="Arial" w:hAnsi="Arial" w:cs="Arial"/>
          <w:color w:val="000000" w:themeColor="text1"/>
          <w:sz w:val="24"/>
          <w:szCs w:val="24"/>
          <w:lang w:val="en-US"/>
        </w:rPr>
        <w:t>In this</w:t>
      </w:r>
      <w:r w:rsidRPr="001871EE">
        <w:rPr>
          <w:rFonts w:ascii="Arial" w:hAnsi="Arial" w:cs="Arial"/>
          <w:color w:val="000000" w:themeColor="text1"/>
          <w:sz w:val="24"/>
          <w:szCs w:val="24"/>
          <w:lang w:val="en-US"/>
        </w:rPr>
        <w:t xml:space="preserve"> work, </w:t>
      </w:r>
      <w:proofErr w:type="spellStart"/>
      <w:r w:rsidRPr="001871EE">
        <w:rPr>
          <w:rFonts w:ascii="Arial" w:hAnsi="Arial" w:cs="Arial"/>
          <w:color w:val="000000" w:themeColor="text1"/>
          <w:sz w:val="24"/>
          <w:szCs w:val="24"/>
          <w:lang w:val="en-US"/>
        </w:rPr>
        <w:t>gamification</w:t>
      </w:r>
      <w:proofErr w:type="spellEnd"/>
      <w:r w:rsidRPr="001871EE">
        <w:rPr>
          <w:rFonts w:ascii="Arial" w:hAnsi="Arial" w:cs="Arial"/>
          <w:color w:val="000000" w:themeColor="text1"/>
          <w:sz w:val="24"/>
          <w:szCs w:val="24"/>
          <w:lang w:val="en-US"/>
        </w:rPr>
        <w:t xml:space="preserve"> was </w:t>
      </w:r>
      <w:r>
        <w:rPr>
          <w:rFonts w:ascii="Arial" w:hAnsi="Arial" w:cs="Arial"/>
          <w:color w:val="000000" w:themeColor="text1"/>
          <w:sz w:val="24"/>
          <w:szCs w:val="24"/>
          <w:lang w:val="en-US"/>
        </w:rPr>
        <w:t>used</w:t>
      </w:r>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in the</w:t>
      </w:r>
      <w:r w:rsidRPr="001871EE">
        <w:rPr>
          <w:rFonts w:ascii="Arial" w:hAnsi="Arial" w:cs="Arial"/>
          <w:color w:val="000000" w:themeColor="text1"/>
          <w:sz w:val="24"/>
          <w:szCs w:val="24"/>
          <w:lang w:val="en-US"/>
        </w:rPr>
        <w:t xml:space="preserve"> project management </w:t>
      </w:r>
      <w:r>
        <w:rPr>
          <w:rFonts w:ascii="Arial" w:hAnsi="Arial" w:cs="Arial"/>
          <w:color w:val="000000" w:themeColor="text1"/>
          <w:sz w:val="24"/>
          <w:szCs w:val="24"/>
          <w:lang w:val="en-US"/>
        </w:rPr>
        <w:t>area by means of the</w:t>
      </w:r>
      <w:r w:rsidRPr="001871EE">
        <w:rPr>
          <w:rFonts w:ascii="Arial" w:hAnsi="Arial" w:cs="Arial"/>
          <w:color w:val="000000" w:themeColor="text1"/>
          <w:sz w:val="24"/>
          <w:szCs w:val="24"/>
          <w:lang w:val="en-US"/>
        </w:rPr>
        <w:t xml:space="preserve"> implementation of </w:t>
      </w:r>
      <w:proofErr w:type="gramStart"/>
      <w:r w:rsidRPr="001871EE">
        <w:rPr>
          <w:rFonts w:ascii="Arial" w:hAnsi="Arial" w:cs="Arial"/>
          <w:color w:val="000000" w:themeColor="text1"/>
          <w:sz w:val="24"/>
          <w:szCs w:val="24"/>
          <w:lang w:val="en-US"/>
        </w:rPr>
        <w:t>an</w:t>
      </w:r>
      <w:proofErr w:type="gramEnd"/>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web and mobile integrated supporting project management </w:t>
      </w:r>
      <w:r w:rsidRPr="001871EE">
        <w:rPr>
          <w:rFonts w:ascii="Arial" w:hAnsi="Arial" w:cs="Arial"/>
          <w:color w:val="000000" w:themeColor="text1"/>
          <w:sz w:val="24"/>
          <w:szCs w:val="24"/>
          <w:lang w:val="en-US"/>
        </w:rPr>
        <w:t>solution</w:t>
      </w:r>
      <w:r>
        <w:rPr>
          <w:rFonts w:ascii="Arial" w:hAnsi="Arial" w:cs="Arial"/>
          <w:color w:val="000000" w:themeColor="text1"/>
          <w:sz w:val="24"/>
          <w:szCs w:val="24"/>
          <w:lang w:val="en-US"/>
        </w:rPr>
        <w:t xml:space="preserve">, called </w:t>
      </w:r>
      <w:proofErr w:type="spellStart"/>
      <w:r w:rsidRPr="001871EE">
        <w:rPr>
          <w:rFonts w:ascii="Arial" w:hAnsi="Arial" w:cs="Arial"/>
          <w:i/>
          <w:color w:val="000000" w:themeColor="text1"/>
          <w:sz w:val="24"/>
          <w:szCs w:val="24"/>
          <w:lang w:val="en-US"/>
        </w:rPr>
        <w:t>Jornada</w:t>
      </w:r>
      <w:proofErr w:type="spellEnd"/>
      <w:r w:rsidRPr="001871EE">
        <w:rPr>
          <w:rFonts w:ascii="Arial" w:hAnsi="Arial" w:cs="Arial"/>
          <w:i/>
          <w:color w:val="000000" w:themeColor="text1"/>
          <w:sz w:val="24"/>
          <w:szCs w:val="24"/>
          <w:lang w:val="en-US"/>
        </w:rPr>
        <w:t xml:space="preserve"> do </w:t>
      </w:r>
      <w:proofErr w:type="spellStart"/>
      <w:r w:rsidRPr="001871EE">
        <w:rPr>
          <w:rFonts w:ascii="Arial" w:hAnsi="Arial" w:cs="Arial"/>
          <w:i/>
          <w:color w:val="000000" w:themeColor="text1"/>
          <w:sz w:val="24"/>
          <w:szCs w:val="24"/>
          <w:lang w:val="en-US"/>
        </w:rPr>
        <w:t>Gerente</w:t>
      </w:r>
      <w:proofErr w:type="spellEnd"/>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which intents </w:t>
      </w:r>
      <w:r w:rsidRPr="001871EE">
        <w:rPr>
          <w:rFonts w:ascii="Arial" w:hAnsi="Arial" w:cs="Arial"/>
          <w:color w:val="000000" w:themeColor="text1"/>
          <w:sz w:val="24"/>
          <w:szCs w:val="24"/>
          <w:lang w:val="en-US"/>
        </w:rPr>
        <w:t>to facilitate the project</w:t>
      </w:r>
      <w:r>
        <w:rPr>
          <w:rFonts w:ascii="Arial" w:hAnsi="Arial" w:cs="Arial"/>
          <w:color w:val="000000" w:themeColor="text1"/>
          <w:sz w:val="24"/>
          <w:szCs w:val="24"/>
          <w:lang w:val="en-US"/>
        </w:rPr>
        <w:t xml:space="preserve"> monitoring</w:t>
      </w:r>
      <w:r w:rsidRPr="001871EE">
        <w:rPr>
          <w:rFonts w:ascii="Arial" w:hAnsi="Arial" w:cs="Arial"/>
          <w:color w:val="000000" w:themeColor="text1"/>
          <w:sz w:val="24"/>
          <w:szCs w:val="24"/>
          <w:lang w:val="en-US"/>
        </w:rPr>
        <w:t xml:space="preserve"> by the manager. Among the benefits </w:t>
      </w:r>
      <w:r>
        <w:rPr>
          <w:rFonts w:ascii="Arial" w:hAnsi="Arial" w:cs="Arial"/>
          <w:color w:val="000000" w:themeColor="text1"/>
          <w:sz w:val="24"/>
          <w:szCs w:val="24"/>
          <w:lang w:val="en-US"/>
        </w:rPr>
        <w:t xml:space="preserve">achieved </w:t>
      </w:r>
      <w:r w:rsidRPr="001871EE">
        <w:rPr>
          <w:rFonts w:ascii="Arial" w:hAnsi="Arial" w:cs="Arial"/>
          <w:color w:val="000000" w:themeColor="text1"/>
          <w:sz w:val="24"/>
          <w:szCs w:val="24"/>
          <w:lang w:val="en-US"/>
        </w:rPr>
        <w:t xml:space="preserve">with the use of </w:t>
      </w:r>
      <w:proofErr w:type="spellStart"/>
      <w:r w:rsidRPr="001871EE">
        <w:rPr>
          <w:rFonts w:ascii="Arial" w:hAnsi="Arial" w:cs="Arial"/>
          <w:color w:val="000000" w:themeColor="text1"/>
          <w:sz w:val="24"/>
          <w:szCs w:val="24"/>
          <w:lang w:val="en-US"/>
        </w:rPr>
        <w:t>gamification</w:t>
      </w:r>
      <w:proofErr w:type="spellEnd"/>
      <w:r w:rsidRPr="001871EE">
        <w:rPr>
          <w:rFonts w:ascii="Arial" w:hAnsi="Arial" w:cs="Arial"/>
          <w:color w:val="000000" w:themeColor="text1"/>
          <w:sz w:val="24"/>
          <w:szCs w:val="24"/>
          <w:lang w:val="en-US"/>
        </w:rPr>
        <w:t xml:space="preserve"> in project management, </w:t>
      </w:r>
      <w:r>
        <w:rPr>
          <w:rFonts w:ascii="Arial" w:hAnsi="Arial" w:cs="Arial"/>
          <w:color w:val="000000" w:themeColor="text1"/>
          <w:sz w:val="24"/>
          <w:szCs w:val="24"/>
          <w:lang w:val="en-US"/>
        </w:rPr>
        <w:t xml:space="preserve">using the solution </w:t>
      </w:r>
      <w:proofErr w:type="spellStart"/>
      <w:r w:rsidRPr="001871EE">
        <w:rPr>
          <w:rFonts w:ascii="Arial" w:hAnsi="Arial" w:cs="Arial"/>
          <w:i/>
          <w:color w:val="000000" w:themeColor="text1"/>
          <w:sz w:val="24"/>
          <w:szCs w:val="24"/>
          <w:lang w:val="en-US"/>
        </w:rPr>
        <w:t>Jornada</w:t>
      </w:r>
      <w:proofErr w:type="spellEnd"/>
      <w:r w:rsidRPr="001871EE">
        <w:rPr>
          <w:rFonts w:ascii="Arial" w:hAnsi="Arial" w:cs="Arial"/>
          <w:i/>
          <w:color w:val="000000" w:themeColor="text1"/>
          <w:sz w:val="24"/>
          <w:szCs w:val="24"/>
          <w:lang w:val="en-US"/>
        </w:rPr>
        <w:t xml:space="preserve"> do </w:t>
      </w:r>
      <w:proofErr w:type="spellStart"/>
      <w:r w:rsidRPr="001871EE">
        <w:rPr>
          <w:rFonts w:ascii="Arial" w:hAnsi="Arial" w:cs="Arial"/>
          <w:i/>
          <w:color w:val="000000" w:themeColor="text1"/>
          <w:sz w:val="24"/>
          <w:szCs w:val="24"/>
          <w:lang w:val="en-US"/>
        </w:rPr>
        <w:t>Gerente</w:t>
      </w:r>
      <w:proofErr w:type="spellEnd"/>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we </w:t>
      </w:r>
      <w:r w:rsidRPr="001871EE">
        <w:rPr>
          <w:rFonts w:ascii="Arial" w:hAnsi="Arial" w:cs="Arial"/>
          <w:color w:val="000000" w:themeColor="text1"/>
          <w:sz w:val="24"/>
          <w:szCs w:val="24"/>
          <w:lang w:val="en-US"/>
        </w:rPr>
        <w:t xml:space="preserve">can highlight the engagement, the better definition of processes, </w:t>
      </w:r>
      <w:r>
        <w:rPr>
          <w:rFonts w:ascii="Arial" w:hAnsi="Arial" w:cs="Arial"/>
          <w:color w:val="000000" w:themeColor="text1"/>
          <w:sz w:val="24"/>
          <w:szCs w:val="24"/>
          <w:lang w:val="en-US"/>
        </w:rPr>
        <w:t xml:space="preserve">the </w:t>
      </w:r>
      <w:r w:rsidRPr="001871EE">
        <w:rPr>
          <w:rFonts w:ascii="Arial" w:hAnsi="Arial" w:cs="Arial"/>
          <w:color w:val="000000" w:themeColor="text1"/>
          <w:sz w:val="24"/>
          <w:szCs w:val="24"/>
          <w:lang w:val="en-US"/>
        </w:rPr>
        <w:t>alignment with the company</w:t>
      </w:r>
      <w:r>
        <w:rPr>
          <w:rFonts w:ascii="Arial" w:hAnsi="Arial" w:cs="Arial"/>
          <w:color w:val="000000" w:themeColor="text1"/>
          <w:sz w:val="24"/>
          <w:szCs w:val="24"/>
          <w:lang w:val="en-US"/>
        </w:rPr>
        <w:t>’s goal</w:t>
      </w:r>
      <w:r w:rsidRPr="001871EE">
        <w:rPr>
          <w:rFonts w:ascii="Arial" w:hAnsi="Arial" w:cs="Arial"/>
          <w:color w:val="000000" w:themeColor="text1"/>
          <w:sz w:val="24"/>
          <w:szCs w:val="24"/>
          <w:lang w:val="en-US"/>
        </w:rPr>
        <w:t xml:space="preserve">, the execution of the </w:t>
      </w:r>
      <w:r>
        <w:rPr>
          <w:rFonts w:ascii="Arial" w:hAnsi="Arial" w:cs="Arial"/>
          <w:color w:val="000000" w:themeColor="text1"/>
          <w:sz w:val="24"/>
          <w:szCs w:val="24"/>
          <w:lang w:val="en-US"/>
        </w:rPr>
        <w:t xml:space="preserve">management </w:t>
      </w:r>
      <w:r w:rsidRPr="001871EE">
        <w:rPr>
          <w:rFonts w:ascii="Arial" w:hAnsi="Arial" w:cs="Arial"/>
          <w:color w:val="000000" w:themeColor="text1"/>
          <w:sz w:val="24"/>
          <w:szCs w:val="24"/>
          <w:lang w:val="en-US"/>
        </w:rPr>
        <w:t xml:space="preserve">activity in a more fun </w:t>
      </w:r>
      <w:r>
        <w:rPr>
          <w:rFonts w:ascii="Arial" w:hAnsi="Arial" w:cs="Arial"/>
          <w:color w:val="000000" w:themeColor="text1"/>
          <w:sz w:val="24"/>
          <w:szCs w:val="24"/>
          <w:lang w:val="en-US"/>
        </w:rPr>
        <w:t xml:space="preserve">way </w:t>
      </w:r>
      <w:r w:rsidRPr="001871EE">
        <w:rPr>
          <w:rFonts w:ascii="Arial" w:hAnsi="Arial" w:cs="Arial"/>
          <w:color w:val="000000" w:themeColor="text1"/>
          <w:sz w:val="24"/>
          <w:szCs w:val="24"/>
          <w:lang w:val="en-US"/>
        </w:rPr>
        <w:t xml:space="preserve">and </w:t>
      </w:r>
      <w:r>
        <w:rPr>
          <w:rFonts w:ascii="Arial" w:hAnsi="Arial" w:cs="Arial"/>
          <w:color w:val="000000" w:themeColor="text1"/>
          <w:sz w:val="24"/>
          <w:szCs w:val="24"/>
          <w:lang w:val="en-US"/>
        </w:rPr>
        <w:t xml:space="preserve">the promotion of </w:t>
      </w:r>
      <w:r w:rsidRPr="001871EE">
        <w:rPr>
          <w:rFonts w:ascii="Arial" w:hAnsi="Arial" w:cs="Arial"/>
          <w:color w:val="000000" w:themeColor="text1"/>
          <w:sz w:val="24"/>
          <w:szCs w:val="24"/>
          <w:lang w:val="en-US"/>
        </w:rPr>
        <w:t xml:space="preserve">a pleasant and stimulating </w:t>
      </w:r>
      <w:r>
        <w:rPr>
          <w:rFonts w:ascii="Arial" w:hAnsi="Arial" w:cs="Arial"/>
          <w:color w:val="000000" w:themeColor="text1"/>
          <w:sz w:val="24"/>
          <w:szCs w:val="24"/>
          <w:lang w:val="en-US"/>
        </w:rPr>
        <w:t xml:space="preserve">work </w:t>
      </w:r>
      <w:r w:rsidRPr="001871EE">
        <w:rPr>
          <w:rFonts w:ascii="Arial" w:hAnsi="Arial" w:cs="Arial"/>
          <w:color w:val="000000" w:themeColor="text1"/>
          <w:sz w:val="24"/>
          <w:szCs w:val="24"/>
          <w:lang w:val="en-US"/>
        </w:rPr>
        <w:t>environment.</w:t>
      </w:r>
    </w:p>
    <w:p w14:paraId="38D2120A" w14:textId="77777777" w:rsidR="00526D2E" w:rsidRDefault="00526D2E">
      <w:pPr>
        <w:spacing w:after="0" w:line="360" w:lineRule="auto"/>
        <w:jc w:val="both"/>
        <w:rPr>
          <w:rFonts w:ascii="Arial" w:hAnsi="Arial" w:cs="Arial"/>
          <w:sz w:val="24"/>
          <w:szCs w:val="24"/>
        </w:rPr>
      </w:pPr>
    </w:p>
    <w:p w14:paraId="6E0ADC80" w14:textId="77777777" w:rsidR="00526D2E" w:rsidRDefault="00526D2E">
      <w:pPr>
        <w:spacing w:after="0" w:line="360" w:lineRule="auto"/>
        <w:jc w:val="both"/>
        <w:rPr>
          <w:rFonts w:ascii="Arial" w:hAnsi="Arial" w:cs="Arial"/>
          <w:sz w:val="24"/>
          <w:szCs w:val="24"/>
        </w:rPr>
      </w:pPr>
    </w:p>
    <w:p w14:paraId="5C02FF42" w14:textId="14F6EB7D" w:rsidR="00F81E8B" w:rsidRDefault="00F81E8B">
      <w:pPr>
        <w:spacing w:after="0" w:line="360" w:lineRule="auto"/>
        <w:jc w:val="both"/>
      </w:pPr>
      <w:proofErr w:type="spellStart"/>
      <w:r w:rsidRPr="00526D2E">
        <w:rPr>
          <w:rFonts w:ascii="Arial" w:hAnsi="Arial" w:cs="Arial"/>
          <w:b/>
          <w:sz w:val="24"/>
          <w:szCs w:val="24"/>
        </w:rPr>
        <w:t>Keywords</w:t>
      </w:r>
      <w:proofErr w:type="spellEnd"/>
      <w:r w:rsidRPr="00526D2E">
        <w:rPr>
          <w:rFonts w:ascii="Arial" w:hAnsi="Arial" w:cs="Arial"/>
          <w:b/>
          <w:sz w:val="24"/>
          <w:szCs w:val="24"/>
        </w:rPr>
        <w:t>:</w:t>
      </w:r>
      <w:r>
        <w:rPr>
          <w:rFonts w:ascii="Arial" w:hAnsi="Arial" w:cs="Arial"/>
          <w:sz w:val="24"/>
          <w:szCs w:val="24"/>
        </w:rPr>
        <w:t xml:space="preserve"> </w:t>
      </w:r>
      <w:r w:rsidR="00526D2E">
        <w:rPr>
          <w:rFonts w:ascii="Arial" w:hAnsi="Arial" w:cs="Arial"/>
          <w:sz w:val="24"/>
          <w:szCs w:val="24"/>
        </w:rPr>
        <w:t xml:space="preserve">Game. </w:t>
      </w:r>
      <w:proofErr w:type="spellStart"/>
      <w:r w:rsidR="00526D2E">
        <w:rPr>
          <w:rFonts w:ascii="Arial" w:hAnsi="Arial" w:cs="Arial"/>
          <w:sz w:val="24"/>
          <w:szCs w:val="24"/>
        </w:rPr>
        <w:t>Gamification</w:t>
      </w:r>
      <w:proofErr w:type="spellEnd"/>
      <w:r w:rsidR="00526D2E">
        <w:rPr>
          <w:rFonts w:ascii="Arial" w:hAnsi="Arial" w:cs="Arial"/>
          <w:sz w:val="24"/>
          <w:szCs w:val="24"/>
        </w:rPr>
        <w:t>. Project management</w:t>
      </w:r>
      <w:r>
        <w:rPr>
          <w:rFonts w:ascii="Arial" w:hAnsi="Arial" w:cs="Arial"/>
          <w:sz w:val="24"/>
          <w:szCs w:val="24"/>
        </w:rPr>
        <w:t>.</w:t>
      </w:r>
    </w:p>
    <w:p w14:paraId="7A077019" w14:textId="0D4F9DC0" w:rsidR="00F81E8B" w:rsidRDefault="00F81E8B">
      <w:pPr>
        <w:spacing w:after="0" w:line="360" w:lineRule="auto"/>
        <w:jc w:val="both"/>
        <w:rPr>
          <w:rFonts w:ascii="Arial" w:hAnsi="Arial" w:cs="Arial"/>
          <w:sz w:val="24"/>
          <w:szCs w:val="24"/>
        </w:rPr>
      </w:pPr>
    </w:p>
    <w:p w14:paraId="0A646938" w14:textId="77777777" w:rsidR="00F81E8B" w:rsidRDefault="00F81E8B">
      <w:pPr>
        <w:spacing w:after="0" w:line="360" w:lineRule="auto"/>
        <w:jc w:val="both"/>
        <w:rPr>
          <w:rFonts w:ascii="Arial" w:hAnsi="Arial" w:cs="Arial"/>
          <w:sz w:val="24"/>
          <w:szCs w:val="24"/>
        </w:rPr>
      </w:pPr>
    </w:p>
    <w:p w14:paraId="49253FD1" w14:textId="492AE2E7" w:rsidR="00F81E8B" w:rsidRDefault="00F81E8B">
      <w:pPr>
        <w:spacing w:after="0" w:line="360" w:lineRule="auto"/>
        <w:jc w:val="both"/>
        <w:rPr>
          <w:rFonts w:ascii="Arial" w:hAnsi="Arial" w:cs="Arial"/>
          <w:sz w:val="24"/>
          <w:szCs w:val="24"/>
        </w:rPr>
      </w:pPr>
    </w:p>
    <w:p w14:paraId="350E10CA" w14:textId="77777777" w:rsidR="00F81E8B" w:rsidRDefault="00F81E8B">
      <w:pPr>
        <w:spacing w:after="0" w:line="360" w:lineRule="auto"/>
        <w:jc w:val="both"/>
        <w:rPr>
          <w:rFonts w:ascii="Arial" w:hAnsi="Arial" w:cs="Arial"/>
          <w:sz w:val="24"/>
          <w:szCs w:val="24"/>
        </w:rPr>
      </w:pPr>
    </w:p>
    <w:p w14:paraId="77A6E361" w14:textId="77777777" w:rsidR="00F81E8B" w:rsidRDefault="00F81E8B">
      <w:pPr>
        <w:spacing w:after="0" w:line="360" w:lineRule="auto"/>
        <w:jc w:val="both"/>
        <w:rPr>
          <w:rFonts w:ascii="Arial" w:hAnsi="Arial" w:cs="Arial"/>
          <w:sz w:val="24"/>
          <w:szCs w:val="24"/>
        </w:rPr>
      </w:pPr>
    </w:p>
    <w:p w14:paraId="586E03D0" w14:textId="77777777" w:rsidR="00F81E8B" w:rsidRDefault="00F81E8B">
      <w:pPr>
        <w:spacing w:after="0" w:line="360" w:lineRule="auto"/>
        <w:jc w:val="both"/>
        <w:rPr>
          <w:rFonts w:ascii="Arial" w:hAnsi="Arial" w:cs="Arial"/>
          <w:sz w:val="24"/>
          <w:szCs w:val="24"/>
        </w:rPr>
      </w:pPr>
    </w:p>
    <w:p w14:paraId="0F951AE8" w14:textId="6FE5E8C5"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59264" behindDoc="0" locked="0" layoutInCell="1" allowOverlap="1" wp14:anchorId="46C292D3" wp14:editId="10DFAC69">
                <wp:simplePos x="0" y="0"/>
                <wp:positionH relativeFrom="column">
                  <wp:posOffset>5620385</wp:posOffset>
                </wp:positionH>
                <wp:positionV relativeFrom="paragraph">
                  <wp:posOffset>-676910</wp:posOffset>
                </wp:positionV>
                <wp:extent cx="204470" cy="231775"/>
                <wp:effectExtent l="0" t="0" r="4445" b="635"/>
                <wp:wrapNone/>
                <wp:docPr id="3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746A379" id="Rectangle_x0020_24" o:spid="_x0000_s1026" style="position:absolute;margin-left:442.55pt;margin-top:-53.25pt;width:16.1pt;height:1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" stroked="f" strokecolor="#3465a4">
                <v:stroke joinstyle="round"/>
                <v:shadow opacity="49150f"/>
              </v:rect>
            </w:pict>
          </mc:Fallback>
        </mc:AlternateContent>
      </w:r>
      <w:r w:rsidR="00F81E8B">
        <w:rPr>
          <w:rFonts w:ascii="Arial" w:hAnsi="Arial" w:cs="Arial"/>
          <w:b/>
          <w:bCs/>
          <w:color w:val="000000"/>
          <w:lang w:val="en-US"/>
        </w:rPr>
        <w:t>LISTA DE ILUSTRAÇÕES</w:t>
      </w:r>
    </w:p>
    <w:p w14:paraId="6635EFAD" w14:textId="77777777" w:rsidR="00F81E8B" w:rsidRDefault="00F81E8B">
      <w:pPr>
        <w:spacing w:before="280" w:after="0" w:line="240" w:lineRule="auto"/>
        <w:rPr>
          <w:rFonts w:ascii="Arial" w:hAnsi="Arial" w:cs="Arial"/>
          <w:sz w:val="24"/>
          <w:szCs w:val="24"/>
          <w:lang w:val="en-US"/>
        </w:rPr>
      </w:pPr>
    </w:p>
    <w:p w14:paraId="093C991E" w14:textId="77777777" w:rsidR="00247777" w:rsidRPr="00247777" w:rsidRDefault="00DB6FC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sz w:val="24"/>
          <w:szCs w:val="24"/>
        </w:rPr>
        <w:fldChar w:fldCharType="begin"/>
      </w:r>
      <w:r w:rsidRPr="00247777">
        <w:rPr>
          <w:rFonts w:ascii="Arial" w:hAnsi="Arial" w:cs="Arial"/>
          <w:sz w:val="24"/>
          <w:szCs w:val="24"/>
        </w:rPr>
        <w:instrText xml:space="preserve"> TOC \c "Figura" </w:instrText>
      </w:r>
      <w:r w:rsidRPr="00247777">
        <w:rPr>
          <w:rFonts w:ascii="Arial" w:hAnsi="Arial" w:cs="Arial"/>
          <w:sz w:val="24"/>
          <w:szCs w:val="24"/>
        </w:rPr>
        <w:fldChar w:fldCharType="separate"/>
      </w:r>
      <w:r w:rsidR="00247777" w:rsidRPr="00247777">
        <w:rPr>
          <w:rFonts w:ascii="Arial" w:hAnsi="Arial" w:cs="Arial"/>
          <w:b/>
          <w:noProof/>
          <w:sz w:val="24"/>
          <w:szCs w:val="24"/>
        </w:rPr>
        <w:t>Figura 1.</w:t>
      </w:r>
      <w:r w:rsidR="00247777" w:rsidRPr="00247777">
        <w:rPr>
          <w:rFonts w:ascii="Arial" w:hAnsi="Arial" w:cs="Arial"/>
          <w:noProof/>
          <w:sz w:val="24"/>
          <w:szCs w:val="24"/>
        </w:rPr>
        <w:t xml:space="preserve"> Inter-relacionamento entre as fases/grupos de processo em um projeto</w:t>
      </w:r>
      <w:r w:rsidR="00247777" w:rsidRPr="00247777">
        <w:rPr>
          <w:rFonts w:ascii="Arial" w:hAnsi="Arial" w:cs="Arial"/>
          <w:noProof/>
          <w:sz w:val="24"/>
          <w:szCs w:val="24"/>
        </w:rPr>
        <w:tab/>
      </w:r>
      <w:r w:rsidR="00247777" w:rsidRPr="00247777">
        <w:rPr>
          <w:rFonts w:ascii="Arial" w:hAnsi="Arial" w:cs="Arial"/>
          <w:noProof/>
          <w:sz w:val="24"/>
          <w:szCs w:val="24"/>
        </w:rPr>
        <w:fldChar w:fldCharType="begin"/>
      </w:r>
      <w:r w:rsidR="00247777" w:rsidRPr="00247777">
        <w:rPr>
          <w:rFonts w:ascii="Arial" w:hAnsi="Arial" w:cs="Arial"/>
          <w:noProof/>
          <w:sz w:val="24"/>
          <w:szCs w:val="24"/>
        </w:rPr>
        <w:instrText xml:space="preserve"> PAGEREF _Toc500275212 \h </w:instrText>
      </w:r>
      <w:r w:rsidR="00247777" w:rsidRPr="00247777">
        <w:rPr>
          <w:rFonts w:ascii="Arial" w:hAnsi="Arial" w:cs="Arial"/>
          <w:noProof/>
          <w:sz w:val="24"/>
          <w:szCs w:val="24"/>
        </w:rPr>
      </w:r>
      <w:r w:rsidR="00247777" w:rsidRPr="00247777">
        <w:rPr>
          <w:rFonts w:ascii="Arial" w:hAnsi="Arial" w:cs="Arial"/>
          <w:noProof/>
          <w:sz w:val="24"/>
          <w:szCs w:val="24"/>
        </w:rPr>
        <w:fldChar w:fldCharType="separate"/>
      </w:r>
      <w:r w:rsidR="00247777" w:rsidRPr="00247777">
        <w:rPr>
          <w:rFonts w:ascii="Arial" w:hAnsi="Arial" w:cs="Arial"/>
          <w:noProof/>
          <w:sz w:val="24"/>
          <w:szCs w:val="24"/>
        </w:rPr>
        <w:t>19</w:t>
      </w:r>
      <w:r w:rsidR="00247777" w:rsidRPr="00247777">
        <w:rPr>
          <w:rFonts w:ascii="Arial" w:hAnsi="Arial" w:cs="Arial"/>
          <w:noProof/>
          <w:sz w:val="24"/>
          <w:szCs w:val="24"/>
        </w:rPr>
        <w:fldChar w:fldCharType="end"/>
      </w:r>
    </w:p>
    <w:p w14:paraId="74CAB70A"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2.</w:t>
      </w:r>
      <w:r w:rsidRPr="00247777">
        <w:rPr>
          <w:rFonts w:ascii="Arial" w:hAnsi="Arial" w:cs="Arial"/>
          <w:noProof/>
          <w:sz w:val="24"/>
          <w:szCs w:val="24"/>
        </w:rPr>
        <w:t xml:space="preserve"> Variação do esforço com o tempo para o projeto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_Toc500275213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19</w:t>
      </w:r>
      <w:r w:rsidRPr="00247777">
        <w:rPr>
          <w:rFonts w:ascii="Arial" w:hAnsi="Arial" w:cs="Arial"/>
          <w:noProof/>
          <w:sz w:val="24"/>
          <w:szCs w:val="24"/>
        </w:rPr>
        <w:fldChar w:fldCharType="end"/>
      </w:r>
    </w:p>
    <w:p w14:paraId="1FDCE73E"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3.</w:t>
      </w:r>
      <w:r w:rsidRPr="00247777">
        <w:rPr>
          <w:rFonts w:ascii="Arial" w:hAnsi="Arial" w:cs="Arial"/>
          <w:noProof/>
          <w:sz w:val="24"/>
          <w:szCs w:val="24"/>
        </w:rPr>
        <w:t xml:space="preserve"> Análise comparativa da incerteza do risco com a quantidade arriscada</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_Toc500275214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20</w:t>
      </w:r>
      <w:r w:rsidRPr="00247777">
        <w:rPr>
          <w:rFonts w:ascii="Arial" w:hAnsi="Arial" w:cs="Arial"/>
          <w:noProof/>
          <w:sz w:val="24"/>
          <w:szCs w:val="24"/>
        </w:rPr>
        <w:fldChar w:fldCharType="end"/>
      </w:r>
    </w:p>
    <w:p w14:paraId="78A00744"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 xml:space="preserve">Figura 4. </w:t>
      </w:r>
      <w:r w:rsidRPr="00247777">
        <w:rPr>
          <w:rFonts w:ascii="Arial" w:hAnsi="Arial" w:cs="Arial"/>
          <w:noProof/>
          <w:sz w:val="24"/>
          <w:szCs w:val="24"/>
        </w:rPr>
        <w:t>O ciclo de vida do projeto subdividido em Grupos de Processo característicos</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_Toc500275215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21</w:t>
      </w:r>
      <w:r w:rsidRPr="00247777">
        <w:rPr>
          <w:rFonts w:ascii="Arial" w:hAnsi="Arial" w:cs="Arial"/>
          <w:noProof/>
          <w:sz w:val="24"/>
          <w:szCs w:val="24"/>
        </w:rPr>
        <w:fldChar w:fldCharType="end"/>
      </w:r>
    </w:p>
    <w:p w14:paraId="2E43C26D"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5.</w:t>
      </w:r>
      <w:r w:rsidRPr="00247777">
        <w:rPr>
          <w:rFonts w:ascii="Arial" w:hAnsi="Arial" w:cs="Arial"/>
          <w:noProof/>
          <w:sz w:val="24"/>
          <w:szCs w:val="24"/>
        </w:rPr>
        <w:t xml:space="preserve"> As dez áreas de conhecimento do gerenciamento de projetos</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_Toc500275216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23</w:t>
      </w:r>
      <w:r w:rsidRPr="00247777">
        <w:rPr>
          <w:rFonts w:ascii="Arial" w:hAnsi="Arial" w:cs="Arial"/>
          <w:noProof/>
          <w:sz w:val="24"/>
          <w:szCs w:val="24"/>
        </w:rPr>
        <w:fldChar w:fldCharType="end"/>
      </w:r>
    </w:p>
    <w:p w14:paraId="788699D9"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6.</w:t>
      </w:r>
      <w:r w:rsidRPr="00247777">
        <w:rPr>
          <w:rFonts w:ascii="Arial" w:hAnsi="Arial" w:cs="Arial"/>
          <w:noProof/>
          <w:sz w:val="24"/>
          <w:szCs w:val="24"/>
        </w:rPr>
        <w:t xml:space="preserve"> Tela de login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_Toc500275217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37</w:t>
      </w:r>
      <w:r w:rsidRPr="00247777">
        <w:rPr>
          <w:rFonts w:ascii="Arial" w:hAnsi="Arial" w:cs="Arial"/>
          <w:noProof/>
          <w:sz w:val="24"/>
          <w:szCs w:val="24"/>
        </w:rPr>
        <w:fldChar w:fldCharType="end"/>
      </w:r>
    </w:p>
    <w:p w14:paraId="5EC91A42"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7.</w:t>
      </w:r>
      <w:r w:rsidRPr="00247777">
        <w:rPr>
          <w:rFonts w:ascii="Arial" w:hAnsi="Arial" w:cs="Arial"/>
          <w:noProof/>
          <w:sz w:val="24"/>
          <w:szCs w:val="24"/>
        </w:rPr>
        <w:t xml:space="preserve"> Tela projetos disponíveis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_Toc500275218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37</w:t>
      </w:r>
      <w:r w:rsidRPr="00247777">
        <w:rPr>
          <w:rFonts w:ascii="Arial" w:hAnsi="Arial" w:cs="Arial"/>
          <w:noProof/>
          <w:sz w:val="24"/>
          <w:szCs w:val="24"/>
        </w:rPr>
        <w:fldChar w:fldCharType="end"/>
      </w:r>
    </w:p>
    <w:p w14:paraId="64013CB4"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8.</w:t>
      </w:r>
      <w:r w:rsidRPr="00247777">
        <w:rPr>
          <w:rFonts w:ascii="Arial" w:hAnsi="Arial" w:cs="Arial"/>
          <w:noProof/>
          <w:sz w:val="24"/>
          <w:szCs w:val="24"/>
        </w:rPr>
        <w:t xml:space="preserve"> Tela projeto selecionado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_Toc500275219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38</w:t>
      </w:r>
      <w:r w:rsidRPr="00247777">
        <w:rPr>
          <w:rFonts w:ascii="Arial" w:hAnsi="Arial" w:cs="Arial"/>
          <w:noProof/>
          <w:sz w:val="24"/>
          <w:szCs w:val="24"/>
        </w:rPr>
        <w:fldChar w:fldCharType="end"/>
      </w:r>
    </w:p>
    <w:p w14:paraId="1E82A05B"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9.</w:t>
      </w:r>
      <w:r w:rsidRPr="00247777">
        <w:rPr>
          <w:rFonts w:ascii="Arial" w:hAnsi="Arial" w:cs="Arial"/>
          <w:noProof/>
          <w:sz w:val="24"/>
          <w:szCs w:val="24"/>
        </w:rPr>
        <w:t xml:space="preserve"> Telas da área de trabalho do gerente com projetos em diferentes fases. Em (a), um projeto na fase de preparação. Em (b), um projeto na fase de planejamento. Em (c), um projeto na fase de execução. Em (d), um projeto na fase de encerramento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_Toc500275220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39</w:t>
      </w:r>
      <w:r w:rsidRPr="00247777">
        <w:rPr>
          <w:rFonts w:ascii="Arial" w:hAnsi="Arial" w:cs="Arial"/>
          <w:noProof/>
          <w:sz w:val="24"/>
          <w:szCs w:val="24"/>
        </w:rPr>
        <w:fldChar w:fldCharType="end"/>
      </w:r>
    </w:p>
    <w:p w14:paraId="144E8A2B"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10.</w:t>
      </w:r>
      <w:r w:rsidRPr="00247777">
        <w:rPr>
          <w:rFonts w:ascii="Arial" w:hAnsi="Arial" w:cs="Arial"/>
          <w:noProof/>
          <w:sz w:val="24"/>
          <w:szCs w:val="24"/>
        </w:rPr>
        <w:t xml:space="preserve"> Tela de perfil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_Toc500275221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40</w:t>
      </w:r>
      <w:r w:rsidRPr="00247777">
        <w:rPr>
          <w:rFonts w:ascii="Arial" w:hAnsi="Arial" w:cs="Arial"/>
          <w:noProof/>
          <w:sz w:val="24"/>
          <w:szCs w:val="24"/>
        </w:rPr>
        <w:fldChar w:fldCharType="end"/>
      </w:r>
    </w:p>
    <w:p w14:paraId="2417558F"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11.</w:t>
      </w:r>
      <w:r w:rsidRPr="00247777">
        <w:rPr>
          <w:rFonts w:ascii="Arial" w:hAnsi="Arial" w:cs="Arial"/>
          <w:noProof/>
          <w:sz w:val="24"/>
          <w:szCs w:val="24"/>
        </w:rPr>
        <w:t xml:space="preserve"> Tela escolha um avatar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_Toc500275222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40</w:t>
      </w:r>
      <w:r w:rsidRPr="00247777">
        <w:rPr>
          <w:rFonts w:ascii="Arial" w:hAnsi="Arial" w:cs="Arial"/>
          <w:noProof/>
          <w:sz w:val="24"/>
          <w:szCs w:val="24"/>
        </w:rPr>
        <w:fldChar w:fldCharType="end"/>
      </w:r>
    </w:p>
    <w:p w14:paraId="2E3A22CC"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12.</w:t>
      </w:r>
      <w:r w:rsidRPr="00247777">
        <w:rPr>
          <w:rFonts w:ascii="Arial" w:hAnsi="Arial" w:cs="Arial"/>
          <w:noProof/>
          <w:sz w:val="24"/>
          <w:szCs w:val="24"/>
        </w:rPr>
        <w:t xml:space="preserve"> Tela missões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_Toc500275223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41</w:t>
      </w:r>
      <w:r w:rsidRPr="00247777">
        <w:rPr>
          <w:rFonts w:ascii="Arial" w:hAnsi="Arial" w:cs="Arial"/>
          <w:noProof/>
          <w:sz w:val="24"/>
          <w:szCs w:val="24"/>
        </w:rPr>
        <w:fldChar w:fldCharType="end"/>
      </w:r>
    </w:p>
    <w:p w14:paraId="0755A968"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13.</w:t>
      </w:r>
      <w:r w:rsidRPr="00247777">
        <w:rPr>
          <w:rFonts w:ascii="Arial" w:hAnsi="Arial" w:cs="Arial"/>
          <w:noProof/>
          <w:sz w:val="24"/>
          <w:szCs w:val="24"/>
        </w:rPr>
        <w:t xml:space="preserve"> Tela meus projetos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_Toc500275224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41</w:t>
      </w:r>
      <w:r w:rsidRPr="00247777">
        <w:rPr>
          <w:rFonts w:ascii="Arial" w:hAnsi="Arial" w:cs="Arial"/>
          <w:noProof/>
          <w:sz w:val="24"/>
          <w:szCs w:val="24"/>
        </w:rPr>
        <w:fldChar w:fldCharType="end"/>
      </w:r>
    </w:p>
    <w:p w14:paraId="7C509E38"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14.</w:t>
      </w:r>
      <w:r w:rsidRPr="00247777">
        <w:rPr>
          <w:rFonts w:ascii="Arial" w:hAnsi="Arial" w:cs="Arial"/>
          <w:noProof/>
          <w:sz w:val="24"/>
          <w:szCs w:val="24"/>
        </w:rPr>
        <w:t xml:space="preserve"> Tela enviar dúvida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_Toc500275225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42</w:t>
      </w:r>
      <w:r w:rsidRPr="00247777">
        <w:rPr>
          <w:rFonts w:ascii="Arial" w:hAnsi="Arial" w:cs="Arial"/>
          <w:noProof/>
          <w:sz w:val="24"/>
          <w:szCs w:val="24"/>
        </w:rPr>
        <w:fldChar w:fldCharType="end"/>
      </w:r>
    </w:p>
    <w:p w14:paraId="3BD2C753"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15.</w:t>
      </w:r>
      <w:r w:rsidRPr="00247777">
        <w:rPr>
          <w:rFonts w:ascii="Arial" w:hAnsi="Arial" w:cs="Arial"/>
          <w:noProof/>
          <w:sz w:val="24"/>
          <w:szCs w:val="24"/>
        </w:rPr>
        <w:t xml:space="preserve"> Tela classificação do aplicativo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_Toc500275226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42</w:t>
      </w:r>
      <w:r w:rsidRPr="00247777">
        <w:rPr>
          <w:rFonts w:ascii="Arial" w:hAnsi="Arial" w:cs="Arial"/>
          <w:noProof/>
          <w:sz w:val="24"/>
          <w:szCs w:val="24"/>
        </w:rPr>
        <w:fldChar w:fldCharType="end"/>
      </w:r>
    </w:p>
    <w:p w14:paraId="20359418"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16.</w:t>
      </w:r>
      <w:r w:rsidRPr="00247777">
        <w:rPr>
          <w:rFonts w:ascii="Arial" w:hAnsi="Arial" w:cs="Arial"/>
          <w:noProof/>
          <w:sz w:val="24"/>
          <w:szCs w:val="24"/>
        </w:rPr>
        <w:t xml:space="preserve"> Arquitetura da solução</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_Toc500275227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43</w:t>
      </w:r>
      <w:r w:rsidRPr="00247777">
        <w:rPr>
          <w:rFonts w:ascii="Arial" w:hAnsi="Arial" w:cs="Arial"/>
          <w:noProof/>
          <w:sz w:val="24"/>
          <w:szCs w:val="24"/>
        </w:rPr>
        <w:fldChar w:fldCharType="end"/>
      </w:r>
    </w:p>
    <w:p w14:paraId="427F277F"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17.</w:t>
      </w:r>
      <w:r w:rsidRPr="00247777">
        <w:rPr>
          <w:rFonts w:ascii="Arial" w:hAnsi="Arial" w:cs="Arial"/>
          <w:noProof/>
          <w:sz w:val="24"/>
          <w:szCs w:val="24"/>
        </w:rPr>
        <w:t xml:space="preserve"> O processo de gerenciamento de projetos (parte 1 de 4)</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_Toc500275228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47</w:t>
      </w:r>
      <w:r w:rsidRPr="00247777">
        <w:rPr>
          <w:rFonts w:ascii="Arial" w:hAnsi="Arial" w:cs="Arial"/>
          <w:noProof/>
          <w:sz w:val="24"/>
          <w:szCs w:val="24"/>
        </w:rPr>
        <w:fldChar w:fldCharType="end"/>
      </w:r>
    </w:p>
    <w:p w14:paraId="231B179E"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18.</w:t>
      </w:r>
      <w:r w:rsidRPr="00247777">
        <w:rPr>
          <w:rFonts w:ascii="Arial" w:hAnsi="Arial" w:cs="Arial"/>
          <w:noProof/>
          <w:sz w:val="24"/>
          <w:szCs w:val="24"/>
        </w:rPr>
        <w:t xml:space="preserve"> O processo de gerenciamento de projetos (parte 2 de 4)</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_Toc500275229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48</w:t>
      </w:r>
      <w:r w:rsidRPr="00247777">
        <w:rPr>
          <w:rFonts w:ascii="Arial" w:hAnsi="Arial" w:cs="Arial"/>
          <w:noProof/>
          <w:sz w:val="24"/>
          <w:szCs w:val="24"/>
        </w:rPr>
        <w:fldChar w:fldCharType="end"/>
      </w:r>
    </w:p>
    <w:p w14:paraId="6165D220"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19.</w:t>
      </w:r>
      <w:r w:rsidRPr="00247777">
        <w:rPr>
          <w:rFonts w:ascii="Arial" w:hAnsi="Arial" w:cs="Arial"/>
          <w:noProof/>
          <w:sz w:val="24"/>
          <w:szCs w:val="24"/>
        </w:rPr>
        <w:t xml:space="preserve"> O processo de gerenciamento de projetos (parte 3 de 4)</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_Toc500275230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49</w:t>
      </w:r>
      <w:r w:rsidRPr="00247777">
        <w:rPr>
          <w:rFonts w:ascii="Arial" w:hAnsi="Arial" w:cs="Arial"/>
          <w:noProof/>
          <w:sz w:val="24"/>
          <w:szCs w:val="24"/>
        </w:rPr>
        <w:fldChar w:fldCharType="end"/>
      </w:r>
    </w:p>
    <w:p w14:paraId="1A3B0BA4" w14:textId="77777777" w:rsidR="00247777" w:rsidRPr="00247777" w:rsidRDefault="00247777" w:rsidP="00247777">
      <w:pPr>
        <w:pStyle w:val="ndicedeilustraes"/>
        <w:tabs>
          <w:tab w:val="right" w:leader="dot" w:pos="9061"/>
        </w:tabs>
        <w:spacing w:line="360" w:lineRule="auto"/>
        <w:rPr>
          <w:rFonts w:ascii="Arial" w:eastAsiaTheme="minorEastAsia" w:hAnsi="Arial" w:cs="Arial"/>
          <w:noProof/>
          <w:sz w:val="24"/>
          <w:szCs w:val="24"/>
        </w:rPr>
      </w:pPr>
      <w:r w:rsidRPr="00247777">
        <w:rPr>
          <w:rFonts w:ascii="Arial" w:hAnsi="Arial" w:cs="Arial"/>
          <w:b/>
          <w:noProof/>
          <w:sz w:val="24"/>
          <w:szCs w:val="24"/>
        </w:rPr>
        <w:t>Figura 20.</w:t>
      </w:r>
      <w:r w:rsidRPr="00247777">
        <w:rPr>
          <w:rFonts w:ascii="Arial" w:hAnsi="Arial" w:cs="Arial"/>
          <w:noProof/>
          <w:sz w:val="24"/>
          <w:szCs w:val="24"/>
        </w:rPr>
        <w:t xml:space="preserve"> O processo de gerenciamento de projetos (parte 4 de 4)</w:t>
      </w:r>
      <w:r w:rsidRPr="00247777">
        <w:rPr>
          <w:rFonts w:ascii="Arial" w:hAnsi="Arial" w:cs="Arial"/>
          <w:noProof/>
          <w:sz w:val="24"/>
          <w:szCs w:val="24"/>
        </w:rPr>
        <w:tab/>
      </w:r>
      <w:r w:rsidRPr="00247777">
        <w:rPr>
          <w:rFonts w:ascii="Arial" w:hAnsi="Arial" w:cs="Arial"/>
          <w:noProof/>
          <w:sz w:val="24"/>
          <w:szCs w:val="24"/>
        </w:rPr>
        <w:fldChar w:fldCharType="begin"/>
      </w:r>
      <w:r w:rsidRPr="00247777">
        <w:rPr>
          <w:rFonts w:ascii="Arial" w:hAnsi="Arial" w:cs="Arial"/>
          <w:noProof/>
          <w:sz w:val="24"/>
          <w:szCs w:val="24"/>
        </w:rPr>
        <w:instrText xml:space="preserve"> PAGEREF _Toc500275231 \h </w:instrText>
      </w:r>
      <w:r w:rsidRPr="00247777">
        <w:rPr>
          <w:rFonts w:ascii="Arial" w:hAnsi="Arial" w:cs="Arial"/>
          <w:noProof/>
          <w:sz w:val="24"/>
          <w:szCs w:val="24"/>
        </w:rPr>
      </w:r>
      <w:r w:rsidRPr="00247777">
        <w:rPr>
          <w:rFonts w:ascii="Arial" w:hAnsi="Arial" w:cs="Arial"/>
          <w:noProof/>
          <w:sz w:val="24"/>
          <w:szCs w:val="24"/>
        </w:rPr>
        <w:fldChar w:fldCharType="separate"/>
      </w:r>
      <w:r w:rsidRPr="00247777">
        <w:rPr>
          <w:rFonts w:ascii="Arial" w:hAnsi="Arial" w:cs="Arial"/>
          <w:noProof/>
          <w:sz w:val="24"/>
          <w:szCs w:val="24"/>
        </w:rPr>
        <w:t>50</w:t>
      </w:r>
      <w:r w:rsidRPr="00247777">
        <w:rPr>
          <w:rFonts w:ascii="Arial" w:hAnsi="Arial" w:cs="Arial"/>
          <w:noProof/>
          <w:sz w:val="24"/>
          <w:szCs w:val="24"/>
        </w:rPr>
        <w:fldChar w:fldCharType="end"/>
      </w:r>
    </w:p>
    <w:p w14:paraId="75F512BA" w14:textId="77777777" w:rsidR="00F81E8B" w:rsidRDefault="00DB6FC7" w:rsidP="00247777">
      <w:pPr>
        <w:spacing w:before="280" w:after="240" w:line="360" w:lineRule="auto"/>
        <w:ind w:left="4536"/>
        <w:rPr>
          <w:rFonts w:ascii="Arial" w:hAnsi="Arial" w:cs="Arial"/>
          <w:sz w:val="24"/>
          <w:szCs w:val="24"/>
        </w:rPr>
      </w:pPr>
      <w:r w:rsidRPr="00247777">
        <w:rPr>
          <w:rFonts w:ascii="Arial" w:hAnsi="Arial" w:cs="Arial"/>
          <w:sz w:val="24"/>
          <w:szCs w:val="24"/>
        </w:rPr>
        <w:fldChar w:fldCharType="end"/>
      </w:r>
    </w:p>
    <w:p w14:paraId="55DC546B" w14:textId="77777777" w:rsidR="00F81E8B" w:rsidRDefault="00F81E8B">
      <w:pPr>
        <w:spacing w:after="0" w:line="360" w:lineRule="auto"/>
        <w:jc w:val="center"/>
        <w:rPr>
          <w:rFonts w:ascii="Arial" w:hAnsi="Arial" w:cs="Arial"/>
          <w:sz w:val="24"/>
          <w:szCs w:val="24"/>
        </w:rPr>
      </w:pPr>
    </w:p>
    <w:p w14:paraId="009F679D" w14:textId="77777777" w:rsidR="00F81E8B" w:rsidRDefault="00F81E8B">
      <w:pPr>
        <w:spacing w:after="0" w:line="360" w:lineRule="auto"/>
        <w:jc w:val="center"/>
        <w:rPr>
          <w:rFonts w:ascii="Arial" w:hAnsi="Arial" w:cs="Arial"/>
          <w:sz w:val="24"/>
          <w:szCs w:val="24"/>
        </w:rPr>
      </w:pPr>
    </w:p>
    <w:p w14:paraId="7E56A43C" w14:textId="77777777" w:rsidR="00F81E8B" w:rsidRDefault="00F81E8B">
      <w:pPr>
        <w:spacing w:after="0" w:line="360" w:lineRule="auto"/>
        <w:jc w:val="center"/>
        <w:rPr>
          <w:rFonts w:ascii="Arial" w:hAnsi="Arial" w:cs="Arial"/>
          <w:sz w:val="24"/>
          <w:szCs w:val="24"/>
        </w:rPr>
      </w:pPr>
    </w:p>
    <w:p w14:paraId="5CE78676" w14:textId="77777777" w:rsidR="00F81E8B" w:rsidRDefault="00F81E8B">
      <w:pPr>
        <w:spacing w:after="0" w:line="360" w:lineRule="auto"/>
        <w:jc w:val="center"/>
        <w:rPr>
          <w:rFonts w:ascii="Arial" w:hAnsi="Arial" w:cs="Arial"/>
          <w:sz w:val="24"/>
          <w:szCs w:val="24"/>
        </w:rPr>
      </w:pPr>
    </w:p>
    <w:p w14:paraId="391E3B34" w14:textId="77777777" w:rsidR="00F81E8B" w:rsidRDefault="00F81E8B">
      <w:pPr>
        <w:spacing w:after="0" w:line="360" w:lineRule="auto"/>
        <w:jc w:val="center"/>
        <w:rPr>
          <w:rFonts w:ascii="Arial" w:hAnsi="Arial" w:cs="Arial"/>
          <w:sz w:val="24"/>
          <w:szCs w:val="24"/>
        </w:rPr>
      </w:pPr>
    </w:p>
    <w:bookmarkStart w:id="0" w:name="_GoBack"/>
    <w:bookmarkEnd w:id="0"/>
    <w:p w14:paraId="29894E9D" w14:textId="3F3CA874"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60288" behindDoc="0" locked="0" layoutInCell="1" allowOverlap="1" wp14:anchorId="31877CA6" wp14:editId="5EC824E7">
                <wp:simplePos x="0" y="0"/>
                <wp:positionH relativeFrom="column">
                  <wp:posOffset>5651500</wp:posOffset>
                </wp:positionH>
                <wp:positionV relativeFrom="paragraph">
                  <wp:posOffset>-676910</wp:posOffset>
                </wp:positionV>
                <wp:extent cx="204470" cy="231775"/>
                <wp:effectExtent l="0" t="0" r="0" b="635"/>
                <wp:wrapNone/>
                <wp:docPr id="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091007" id="Rectangle_x0020_25" o:spid="_x0000_s1026" style="position:absolute;margin-left:445pt;margin-top:-53.25pt;width:16.1pt;height:1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BwSgo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" stroked="f" strokecolor="#3465a4">
                <v:stroke joinstyle="round"/>
                <v:shadow opacity="49150f"/>
              </v:rect>
            </w:pict>
          </mc:Fallback>
        </mc:AlternateContent>
      </w:r>
      <w:r w:rsidR="00F81E8B">
        <w:rPr>
          <w:rFonts w:ascii="Arial" w:hAnsi="Arial" w:cs="Arial"/>
          <w:b/>
          <w:bCs/>
          <w:color w:val="000000"/>
          <w:lang w:val="en-US"/>
        </w:rPr>
        <w:t>LISTA DE TABELAS</w:t>
      </w:r>
    </w:p>
    <w:p w14:paraId="1399A232" w14:textId="77777777" w:rsidR="00F81E8B" w:rsidRPr="00DB6FC7" w:rsidRDefault="00F81E8B" w:rsidP="005E03E3">
      <w:pPr>
        <w:spacing w:before="280" w:after="0" w:line="360" w:lineRule="auto"/>
        <w:rPr>
          <w:rFonts w:ascii="Arial" w:hAnsi="Arial" w:cs="Arial"/>
          <w:sz w:val="24"/>
          <w:szCs w:val="24"/>
          <w:lang w:val="en-US"/>
        </w:rPr>
      </w:pPr>
    </w:p>
    <w:p w14:paraId="41EBBC39" w14:textId="77777777" w:rsidR="00696DCE" w:rsidRPr="00696DCE" w:rsidRDefault="00DB6FC7"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sz w:val="24"/>
          <w:szCs w:val="24"/>
        </w:rPr>
        <w:fldChar w:fldCharType="begin"/>
      </w:r>
      <w:r w:rsidRPr="00696DCE">
        <w:rPr>
          <w:rFonts w:ascii="Arial" w:hAnsi="Arial" w:cs="Arial"/>
          <w:sz w:val="24"/>
          <w:szCs w:val="24"/>
        </w:rPr>
        <w:instrText xml:space="preserve"> TOC \c "Tabela" </w:instrText>
      </w:r>
      <w:r w:rsidRPr="00696DCE">
        <w:rPr>
          <w:rFonts w:ascii="Arial" w:hAnsi="Arial" w:cs="Arial"/>
          <w:sz w:val="24"/>
          <w:szCs w:val="24"/>
        </w:rPr>
        <w:fldChar w:fldCharType="separate"/>
      </w:r>
      <w:r w:rsidR="00696DCE" w:rsidRPr="00696DCE">
        <w:rPr>
          <w:rFonts w:ascii="Arial" w:hAnsi="Arial" w:cs="Arial"/>
          <w:b/>
          <w:noProof/>
          <w:sz w:val="24"/>
          <w:szCs w:val="24"/>
        </w:rPr>
        <w:t>Tabela 1.</w:t>
      </w:r>
      <w:r w:rsidR="00696DCE" w:rsidRPr="00696DCE">
        <w:rPr>
          <w:rFonts w:ascii="Arial" w:hAnsi="Arial" w:cs="Arial"/>
          <w:noProof/>
          <w:sz w:val="24"/>
          <w:szCs w:val="24"/>
        </w:rPr>
        <w:t xml:space="preserve"> As dez áreas de conhecimento do gerenciamento de projetos e suas respectivas descrições</w:t>
      </w:r>
      <w:r w:rsidR="00696DCE" w:rsidRPr="00696DCE">
        <w:rPr>
          <w:rFonts w:ascii="Arial" w:hAnsi="Arial" w:cs="Arial"/>
          <w:noProof/>
          <w:sz w:val="24"/>
          <w:szCs w:val="24"/>
        </w:rPr>
        <w:tab/>
      </w:r>
      <w:r w:rsidR="00696DCE" w:rsidRPr="00696DCE">
        <w:rPr>
          <w:rFonts w:ascii="Arial" w:hAnsi="Arial" w:cs="Arial"/>
          <w:noProof/>
          <w:sz w:val="24"/>
          <w:szCs w:val="24"/>
        </w:rPr>
        <w:fldChar w:fldCharType="begin"/>
      </w:r>
      <w:r w:rsidR="00696DCE" w:rsidRPr="00696DCE">
        <w:rPr>
          <w:rFonts w:ascii="Arial" w:hAnsi="Arial" w:cs="Arial"/>
          <w:noProof/>
          <w:sz w:val="24"/>
          <w:szCs w:val="24"/>
        </w:rPr>
        <w:instrText xml:space="preserve"> PAGEREF _Toc499123511 \h </w:instrText>
      </w:r>
      <w:r w:rsidR="00696DCE" w:rsidRPr="00696DCE">
        <w:rPr>
          <w:rFonts w:ascii="Arial" w:hAnsi="Arial" w:cs="Arial"/>
          <w:noProof/>
          <w:sz w:val="24"/>
          <w:szCs w:val="24"/>
        </w:rPr>
      </w:r>
      <w:r w:rsidR="00696DCE" w:rsidRPr="00696DCE">
        <w:rPr>
          <w:rFonts w:ascii="Arial" w:hAnsi="Arial" w:cs="Arial"/>
          <w:noProof/>
          <w:sz w:val="24"/>
          <w:szCs w:val="24"/>
        </w:rPr>
        <w:fldChar w:fldCharType="separate"/>
      </w:r>
      <w:r w:rsidR="00696DCE" w:rsidRPr="00696DCE">
        <w:rPr>
          <w:rFonts w:ascii="Arial" w:hAnsi="Arial" w:cs="Arial"/>
          <w:noProof/>
          <w:sz w:val="24"/>
          <w:szCs w:val="24"/>
        </w:rPr>
        <w:t>22</w:t>
      </w:r>
      <w:r w:rsidR="00696DCE" w:rsidRPr="00696DCE">
        <w:rPr>
          <w:rFonts w:ascii="Arial" w:hAnsi="Arial" w:cs="Arial"/>
          <w:noProof/>
          <w:sz w:val="24"/>
          <w:szCs w:val="24"/>
        </w:rPr>
        <w:fldChar w:fldCharType="end"/>
      </w:r>
    </w:p>
    <w:p w14:paraId="0BA0B5FB"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2.</w:t>
      </w:r>
      <w:r w:rsidRPr="00696DCE">
        <w:rPr>
          <w:rFonts w:ascii="Arial" w:hAnsi="Arial" w:cs="Arial"/>
          <w:noProof/>
          <w:sz w:val="24"/>
          <w:szCs w:val="24"/>
        </w:rPr>
        <w:t xml:space="preserve"> As cinco estruturas organizacionais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_Toc499123512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23</w:t>
      </w:r>
      <w:r w:rsidRPr="00696DCE">
        <w:rPr>
          <w:rFonts w:ascii="Arial" w:hAnsi="Arial" w:cs="Arial"/>
          <w:noProof/>
          <w:sz w:val="24"/>
          <w:szCs w:val="24"/>
        </w:rPr>
        <w:fldChar w:fldCharType="end"/>
      </w:r>
    </w:p>
    <w:p w14:paraId="2F72231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3.</w:t>
      </w:r>
      <w:r w:rsidRPr="00696DCE">
        <w:rPr>
          <w:rFonts w:ascii="Arial" w:hAnsi="Arial" w:cs="Arial"/>
          <w:noProof/>
          <w:sz w:val="24"/>
          <w:szCs w:val="24"/>
        </w:rPr>
        <w:t xml:space="preserve"> Os elementos no nível da mecânica</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_Toc499123513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30</w:t>
      </w:r>
      <w:r w:rsidRPr="00696DCE">
        <w:rPr>
          <w:rFonts w:ascii="Arial" w:hAnsi="Arial" w:cs="Arial"/>
          <w:noProof/>
          <w:sz w:val="24"/>
          <w:szCs w:val="24"/>
        </w:rPr>
        <w:fldChar w:fldCharType="end"/>
      </w:r>
    </w:p>
    <w:p w14:paraId="48BA13EF"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4.</w:t>
      </w:r>
      <w:r w:rsidRPr="00696DCE">
        <w:rPr>
          <w:rFonts w:ascii="Arial" w:hAnsi="Arial" w:cs="Arial"/>
          <w:noProof/>
          <w:sz w:val="24"/>
          <w:szCs w:val="24"/>
        </w:rPr>
        <w:t xml:space="preserve"> Os elementos no nível dos componentes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_Toc499123514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31</w:t>
      </w:r>
      <w:r w:rsidRPr="00696DCE">
        <w:rPr>
          <w:rFonts w:ascii="Arial" w:hAnsi="Arial" w:cs="Arial"/>
          <w:noProof/>
          <w:sz w:val="24"/>
          <w:szCs w:val="24"/>
        </w:rPr>
        <w:fldChar w:fldCharType="end"/>
      </w:r>
    </w:p>
    <w:p w14:paraId="47C1365B" w14:textId="77777777" w:rsidR="00F81E8B" w:rsidRPr="00696DCE" w:rsidRDefault="00DB6FC7" w:rsidP="002F3A85">
      <w:pPr>
        <w:spacing w:after="0" w:line="360" w:lineRule="auto"/>
        <w:jc w:val="center"/>
        <w:rPr>
          <w:rFonts w:ascii="Arial" w:hAnsi="Arial" w:cs="Arial"/>
          <w:sz w:val="24"/>
          <w:szCs w:val="24"/>
        </w:rPr>
      </w:pPr>
      <w:r w:rsidRPr="00696DCE">
        <w:rPr>
          <w:rFonts w:ascii="Arial" w:hAnsi="Arial" w:cs="Arial"/>
          <w:sz w:val="24"/>
          <w:szCs w:val="24"/>
        </w:rPr>
        <w:fldChar w:fldCharType="end"/>
      </w:r>
    </w:p>
    <w:p w14:paraId="5A4F2490" w14:textId="77777777" w:rsidR="00F81E8B" w:rsidRPr="00696DCE" w:rsidRDefault="00F81E8B">
      <w:pPr>
        <w:spacing w:after="0" w:line="360" w:lineRule="auto"/>
        <w:jc w:val="center"/>
        <w:rPr>
          <w:rFonts w:ascii="Arial" w:hAnsi="Arial" w:cs="Arial"/>
          <w:sz w:val="24"/>
          <w:szCs w:val="24"/>
        </w:rPr>
      </w:pPr>
    </w:p>
    <w:p w14:paraId="293A8A8C" w14:textId="77777777" w:rsidR="00F81E8B" w:rsidRDefault="00F81E8B">
      <w:pPr>
        <w:spacing w:after="0" w:line="360" w:lineRule="auto"/>
        <w:jc w:val="center"/>
        <w:rPr>
          <w:rFonts w:ascii="Arial" w:hAnsi="Arial" w:cs="Arial"/>
          <w:sz w:val="24"/>
          <w:szCs w:val="24"/>
        </w:rPr>
      </w:pPr>
    </w:p>
    <w:p w14:paraId="45E1D55B" w14:textId="77777777" w:rsidR="00F81E8B" w:rsidRDefault="00F81E8B">
      <w:pPr>
        <w:spacing w:after="0" w:line="360" w:lineRule="auto"/>
        <w:jc w:val="center"/>
        <w:rPr>
          <w:rFonts w:ascii="Arial" w:hAnsi="Arial" w:cs="Arial"/>
          <w:sz w:val="24"/>
          <w:szCs w:val="24"/>
        </w:rPr>
      </w:pPr>
    </w:p>
    <w:p w14:paraId="03C2DC41" w14:textId="77777777" w:rsidR="00F81E8B" w:rsidRDefault="00F81E8B">
      <w:pPr>
        <w:spacing w:after="0" w:line="360" w:lineRule="auto"/>
        <w:jc w:val="center"/>
        <w:rPr>
          <w:rFonts w:ascii="Arial" w:hAnsi="Arial" w:cs="Arial"/>
          <w:sz w:val="24"/>
          <w:szCs w:val="24"/>
        </w:rPr>
      </w:pPr>
    </w:p>
    <w:p w14:paraId="65885512" w14:textId="77777777" w:rsidR="00F81E8B" w:rsidRDefault="00F81E8B">
      <w:pPr>
        <w:spacing w:after="0" w:line="360" w:lineRule="auto"/>
        <w:jc w:val="center"/>
        <w:rPr>
          <w:rFonts w:ascii="Arial" w:hAnsi="Arial" w:cs="Arial"/>
          <w:sz w:val="24"/>
          <w:szCs w:val="24"/>
        </w:rPr>
      </w:pPr>
    </w:p>
    <w:p w14:paraId="54A3DDBF" w14:textId="77777777" w:rsidR="00215EE9" w:rsidRDefault="00215EE9">
      <w:pPr>
        <w:spacing w:after="0" w:line="360" w:lineRule="auto"/>
        <w:jc w:val="center"/>
        <w:rPr>
          <w:rFonts w:ascii="Arial" w:hAnsi="Arial" w:cs="Arial"/>
          <w:sz w:val="24"/>
          <w:szCs w:val="24"/>
        </w:rPr>
      </w:pPr>
    </w:p>
    <w:p w14:paraId="2D7ED602" w14:textId="77777777" w:rsidR="00215EE9" w:rsidRDefault="00215EE9">
      <w:pPr>
        <w:spacing w:after="0" w:line="360" w:lineRule="auto"/>
        <w:jc w:val="center"/>
        <w:rPr>
          <w:rFonts w:ascii="Arial" w:hAnsi="Arial" w:cs="Arial"/>
          <w:sz w:val="24"/>
          <w:szCs w:val="24"/>
        </w:rPr>
      </w:pPr>
    </w:p>
    <w:p w14:paraId="75E4DA99" w14:textId="77777777" w:rsidR="00215EE9" w:rsidRDefault="00215EE9">
      <w:pPr>
        <w:spacing w:after="0" w:line="360" w:lineRule="auto"/>
        <w:jc w:val="center"/>
        <w:rPr>
          <w:rFonts w:ascii="Arial" w:hAnsi="Arial" w:cs="Arial"/>
          <w:sz w:val="24"/>
          <w:szCs w:val="24"/>
        </w:rPr>
      </w:pPr>
    </w:p>
    <w:p w14:paraId="67A3118C" w14:textId="77777777" w:rsidR="00215EE9" w:rsidRDefault="00215EE9">
      <w:pPr>
        <w:spacing w:after="0" w:line="360" w:lineRule="auto"/>
        <w:jc w:val="center"/>
        <w:rPr>
          <w:rFonts w:ascii="Arial" w:hAnsi="Arial" w:cs="Arial"/>
          <w:sz w:val="24"/>
          <w:szCs w:val="24"/>
        </w:rPr>
      </w:pPr>
    </w:p>
    <w:p w14:paraId="3A347ADE" w14:textId="77777777" w:rsidR="00F81E8B" w:rsidRDefault="00F81E8B">
      <w:pPr>
        <w:spacing w:after="0" w:line="360" w:lineRule="auto"/>
        <w:jc w:val="center"/>
        <w:rPr>
          <w:rFonts w:ascii="Arial" w:hAnsi="Arial" w:cs="Arial"/>
          <w:sz w:val="24"/>
          <w:szCs w:val="24"/>
        </w:rPr>
      </w:pPr>
    </w:p>
    <w:p w14:paraId="0A5A5CA3" w14:textId="77777777" w:rsidR="00F81E8B" w:rsidRDefault="00F81E8B">
      <w:pPr>
        <w:spacing w:after="0" w:line="360" w:lineRule="auto"/>
        <w:jc w:val="center"/>
        <w:rPr>
          <w:rFonts w:ascii="Arial" w:hAnsi="Arial" w:cs="Arial"/>
          <w:sz w:val="24"/>
          <w:szCs w:val="24"/>
        </w:rPr>
      </w:pPr>
    </w:p>
    <w:p w14:paraId="47A07F5A" w14:textId="77777777" w:rsidR="00F81E8B" w:rsidRDefault="00F81E8B">
      <w:pPr>
        <w:spacing w:after="0" w:line="360" w:lineRule="auto"/>
        <w:jc w:val="center"/>
        <w:rPr>
          <w:rFonts w:ascii="Arial" w:hAnsi="Arial" w:cs="Arial"/>
          <w:sz w:val="24"/>
          <w:szCs w:val="24"/>
        </w:rPr>
      </w:pPr>
    </w:p>
    <w:p w14:paraId="73428AFD" w14:textId="77777777" w:rsidR="00F81E8B" w:rsidRDefault="00F81E8B">
      <w:pPr>
        <w:spacing w:after="0" w:line="360" w:lineRule="auto"/>
        <w:jc w:val="center"/>
        <w:rPr>
          <w:rFonts w:ascii="Arial" w:hAnsi="Arial" w:cs="Arial"/>
          <w:sz w:val="24"/>
          <w:szCs w:val="24"/>
        </w:rPr>
      </w:pPr>
    </w:p>
    <w:p w14:paraId="5ADB104F" w14:textId="77777777" w:rsidR="00F81E8B" w:rsidRDefault="00F81E8B">
      <w:pPr>
        <w:spacing w:after="0" w:line="360" w:lineRule="auto"/>
        <w:jc w:val="center"/>
        <w:rPr>
          <w:rFonts w:ascii="Arial" w:hAnsi="Arial" w:cs="Arial"/>
          <w:b/>
          <w:sz w:val="24"/>
          <w:szCs w:val="24"/>
        </w:rPr>
      </w:pPr>
    </w:p>
    <w:p w14:paraId="210D7F0B" w14:textId="77777777" w:rsidR="00F81E8B" w:rsidRDefault="00F81E8B">
      <w:pPr>
        <w:spacing w:after="0" w:line="360" w:lineRule="auto"/>
        <w:jc w:val="center"/>
        <w:rPr>
          <w:rFonts w:ascii="Arial" w:hAnsi="Arial" w:cs="Arial"/>
          <w:b/>
          <w:sz w:val="24"/>
          <w:szCs w:val="24"/>
        </w:rPr>
      </w:pPr>
    </w:p>
    <w:p w14:paraId="1DCF8265" w14:textId="77777777" w:rsidR="00F81E8B" w:rsidRDefault="00F81E8B">
      <w:pPr>
        <w:spacing w:after="0" w:line="360" w:lineRule="auto"/>
        <w:jc w:val="center"/>
        <w:rPr>
          <w:rFonts w:ascii="Arial" w:hAnsi="Arial" w:cs="Arial"/>
          <w:b/>
          <w:sz w:val="24"/>
          <w:szCs w:val="24"/>
        </w:rPr>
      </w:pPr>
    </w:p>
    <w:p w14:paraId="3CCA156A" w14:textId="77777777" w:rsidR="00F81E8B" w:rsidRDefault="00F81E8B">
      <w:pPr>
        <w:spacing w:after="0" w:line="360" w:lineRule="auto"/>
        <w:jc w:val="center"/>
        <w:rPr>
          <w:rFonts w:ascii="Arial" w:hAnsi="Arial" w:cs="Arial"/>
          <w:b/>
          <w:sz w:val="24"/>
          <w:szCs w:val="24"/>
        </w:rPr>
      </w:pPr>
    </w:p>
    <w:p w14:paraId="2FA44A3E" w14:textId="77777777" w:rsidR="00F81E8B" w:rsidRDefault="00F81E8B">
      <w:pPr>
        <w:spacing w:after="0" w:line="360" w:lineRule="auto"/>
        <w:jc w:val="center"/>
        <w:rPr>
          <w:rFonts w:ascii="Arial" w:hAnsi="Arial" w:cs="Arial"/>
          <w:b/>
          <w:sz w:val="24"/>
          <w:szCs w:val="24"/>
        </w:rPr>
      </w:pPr>
    </w:p>
    <w:p w14:paraId="4CC0F1FB" w14:textId="77777777" w:rsidR="00F81E8B" w:rsidRDefault="00F81E8B">
      <w:pPr>
        <w:spacing w:after="0" w:line="360" w:lineRule="auto"/>
        <w:jc w:val="center"/>
        <w:rPr>
          <w:rFonts w:ascii="Arial" w:hAnsi="Arial" w:cs="Arial"/>
          <w:b/>
          <w:sz w:val="24"/>
          <w:szCs w:val="24"/>
        </w:rPr>
      </w:pPr>
    </w:p>
    <w:p w14:paraId="211012A3" w14:textId="77777777" w:rsidR="00F81E8B" w:rsidRDefault="00F81E8B">
      <w:pPr>
        <w:spacing w:after="0" w:line="360" w:lineRule="auto"/>
        <w:jc w:val="center"/>
        <w:rPr>
          <w:rFonts w:ascii="Arial" w:hAnsi="Arial" w:cs="Arial"/>
          <w:b/>
          <w:sz w:val="24"/>
          <w:szCs w:val="24"/>
        </w:rPr>
      </w:pPr>
    </w:p>
    <w:p w14:paraId="00A7B2A3" w14:textId="77777777" w:rsidR="00F81E8B" w:rsidRDefault="00F81E8B">
      <w:pPr>
        <w:spacing w:after="0" w:line="360" w:lineRule="auto"/>
        <w:jc w:val="center"/>
        <w:rPr>
          <w:rFonts w:ascii="Arial" w:hAnsi="Arial" w:cs="Arial"/>
          <w:b/>
          <w:sz w:val="24"/>
          <w:szCs w:val="24"/>
        </w:rPr>
      </w:pPr>
    </w:p>
    <w:p w14:paraId="3C7CCC44" w14:textId="77777777" w:rsidR="00F81E8B" w:rsidRDefault="00F81E8B">
      <w:pPr>
        <w:spacing w:after="0" w:line="360" w:lineRule="auto"/>
        <w:jc w:val="center"/>
        <w:rPr>
          <w:rFonts w:ascii="Arial" w:hAnsi="Arial" w:cs="Arial"/>
          <w:b/>
          <w:sz w:val="24"/>
          <w:szCs w:val="24"/>
        </w:rPr>
      </w:pPr>
    </w:p>
    <w:p w14:paraId="1AB51743" w14:textId="77777777" w:rsidR="00F81E8B" w:rsidRDefault="00F81E8B">
      <w:pPr>
        <w:spacing w:after="0" w:line="360" w:lineRule="auto"/>
        <w:jc w:val="center"/>
        <w:rPr>
          <w:rFonts w:ascii="Arial" w:hAnsi="Arial" w:cs="Arial"/>
          <w:b/>
          <w:sz w:val="24"/>
          <w:szCs w:val="24"/>
        </w:rPr>
      </w:pPr>
    </w:p>
    <w:p w14:paraId="304A1A04" w14:textId="77777777" w:rsidR="00F81E8B" w:rsidRDefault="00F81E8B">
      <w:pPr>
        <w:spacing w:after="0" w:line="360" w:lineRule="auto"/>
        <w:jc w:val="center"/>
        <w:rPr>
          <w:rFonts w:ascii="Arial" w:hAnsi="Arial" w:cs="Arial"/>
          <w:b/>
          <w:sz w:val="24"/>
          <w:szCs w:val="24"/>
        </w:rPr>
      </w:pPr>
    </w:p>
    <w:p w14:paraId="25D4D988" w14:textId="77777777" w:rsidR="00F81E8B" w:rsidRDefault="00F81E8B">
      <w:pPr>
        <w:spacing w:after="0" w:line="360" w:lineRule="auto"/>
        <w:jc w:val="center"/>
        <w:rPr>
          <w:rFonts w:ascii="Arial" w:hAnsi="Arial" w:cs="Arial"/>
          <w:b/>
          <w:sz w:val="24"/>
          <w:szCs w:val="24"/>
        </w:rPr>
      </w:pPr>
    </w:p>
    <w:p w14:paraId="0AC0ADAA" w14:textId="3090A8AE" w:rsidR="00215EE9" w:rsidRDefault="00215EE9" w:rsidP="00B542F5">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78720" behindDoc="0" locked="0" layoutInCell="1" allowOverlap="1" wp14:anchorId="1CD30E8E" wp14:editId="67E20F1D">
                <wp:simplePos x="0" y="0"/>
                <wp:positionH relativeFrom="column">
                  <wp:posOffset>5651500</wp:posOffset>
                </wp:positionH>
                <wp:positionV relativeFrom="paragraph">
                  <wp:posOffset>-676910</wp:posOffset>
                </wp:positionV>
                <wp:extent cx="204470" cy="231775"/>
                <wp:effectExtent l="0" t="0" r="0" b="635"/>
                <wp:wrapNone/>
                <wp:docPr id="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DFEEB5" id="Rectangle_x0020_25" o:spid="_x0000_s1026" style="position:absolute;margin-left:445pt;margin-top:-53.25pt;width:16.1pt;height:18.2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26pgkDAABj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" stroked="f" strokecolor="#3465a4">
                <v:stroke joinstyle="round"/>
                <v:shadow opacity="49150f"/>
              </v:rect>
            </w:pict>
          </mc:Fallback>
        </mc:AlternateContent>
      </w:r>
      <w:r>
        <w:rPr>
          <w:rFonts w:ascii="Arial" w:hAnsi="Arial" w:cs="Arial"/>
          <w:b/>
          <w:bCs/>
          <w:color w:val="000000"/>
          <w:lang w:val="en-US"/>
        </w:rPr>
        <w:t xml:space="preserve">LISTA DE </w:t>
      </w:r>
      <w:r w:rsidR="00B542F5">
        <w:rPr>
          <w:rFonts w:ascii="Arial" w:hAnsi="Arial" w:cs="Arial"/>
          <w:b/>
          <w:bCs/>
          <w:color w:val="000000"/>
          <w:lang w:val="en-US"/>
        </w:rPr>
        <w:t xml:space="preserve">ABREVIATURAS E </w:t>
      </w:r>
      <w:r>
        <w:rPr>
          <w:rFonts w:ascii="Arial" w:hAnsi="Arial" w:cs="Arial"/>
          <w:b/>
          <w:bCs/>
          <w:color w:val="000000"/>
          <w:lang w:val="en-US"/>
        </w:rPr>
        <w:t>SIGLAS</w:t>
      </w:r>
    </w:p>
    <w:p w14:paraId="71A9F438" w14:textId="77777777" w:rsidR="00F81E8B" w:rsidRDefault="00F81E8B">
      <w:pPr>
        <w:spacing w:after="0" w:line="360" w:lineRule="auto"/>
        <w:jc w:val="center"/>
        <w:rPr>
          <w:rFonts w:ascii="Arial" w:hAnsi="Arial" w:cs="Arial"/>
          <w:b/>
          <w:sz w:val="24"/>
          <w:szCs w:val="24"/>
        </w:rPr>
      </w:pPr>
    </w:p>
    <w:p w14:paraId="02A01618" w14:textId="1CF6BD5B" w:rsidR="00215EE9" w:rsidRPr="00215EE9" w:rsidRDefault="00B542F5" w:rsidP="00B542F5">
      <w:pPr>
        <w:spacing w:after="0" w:line="360" w:lineRule="auto"/>
        <w:ind w:left="708" w:hanging="708"/>
        <w:jc w:val="both"/>
        <w:rPr>
          <w:rFonts w:ascii="Arial" w:hAnsi="Arial" w:cs="Arial"/>
          <w:color w:val="000000" w:themeColor="text1"/>
          <w:sz w:val="24"/>
          <w:szCs w:val="24"/>
        </w:rPr>
      </w:pPr>
      <w:r>
        <w:rPr>
          <w:rFonts w:ascii="Arial" w:hAnsi="Arial" w:cs="Arial"/>
          <w:color w:val="000000" w:themeColor="text1"/>
          <w:sz w:val="24"/>
          <w:szCs w:val="24"/>
        </w:rPr>
        <w:t>DES</w:t>
      </w:r>
      <w:r w:rsidR="00215EE9" w:rsidRPr="00215EE9">
        <w:rPr>
          <w:rFonts w:ascii="Arial" w:hAnsi="Arial" w:cs="Arial"/>
          <w:color w:val="000000" w:themeColor="text1"/>
          <w:sz w:val="24"/>
          <w:szCs w:val="24"/>
        </w:rPr>
        <w:t xml:space="preserve"> </w:t>
      </w:r>
      <w:r>
        <w:rPr>
          <w:rFonts w:ascii="Arial" w:hAnsi="Arial" w:cs="Arial"/>
          <w:color w:val="000000" w:themeColor="text1"/>
          <w:sz w:val="24"/>
          <w:szCs w:val="24"/>
        </w:rPr>
        <w:tab/>
      </w:r>
      <w:r>
        <w:rPr>
          <w:rFonts w:ascii="Arial" w:hAnsi="Arial" w:cs="Arial"/>
          <w:color w:val="000000" w:themeColor="text1"/>
          <w:sz w:val="24"/>
          <w:szCs w:val="24"/>
        </w:rPr>
        <w:tab/>
      </w:r>
      <w:r w:rsidR="001112F5">
        <w:rPr>
          <w:rFonts w:ascii="Arial" w:hAnsi="Arial" w:cs="Arial"/>
          <w:color w:val="000000" w:themeColor="text1"/>
          <w:sz w:val="24"/>
          <w:szCs w:val="24"/>
        </w:rPr>
        <w:t>Declaração de Escopo</w:t>
      </w:r>
    </w:p>
    <w:p w14:paraId="055F7008" w14:textId="1A7DCB2D" w:rsidR="00215EE9" w:rsidRP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EAP</w:t>
      </w:r>
      <w:r>
        <w:rPr>
          <w:rFonts w:ascii="Arial" w:hAnsi="Arial" w:cs="Arial"/>
          <w:color w:val="000000" w:themeColor="text1"/>
          <w:sz w:val="24"/>
          <w:szCs w:val="24"/>
        </w:rPr>
        <w:tab/>
      </w:r>
      <w:r>
        <w:rPr>
          <w:rFonts w:ascii="Arial" w:hAnsi="Arial" w:cs="Arial"/>
          <w:color w:val="000000" w:themeColor="text1"/>
          <w:sz w:val="24"/>
          <w:szCs w:val="24"/>
        </w:rPr>
        <w:tab/>
      </w:r>
      <w:r w:rsidR="00623ED0">
        <w:rPr>
          <w:rFonts w:ascii="Arial" w:hAnsi="Arial" w:cs="Arial"/>
          <w:color w:val="000000" w:themeColor="text1"/>
          <w:sz w:val="24"/>
          <w:szCs w:val="24"/>
        </w:rPr>
        <w:t>Estrutura Analítica do Projeto</w:t>
      </w:r>
    </w:p>
    <w:p w14:paraId="3D6699B6" w14:textId="2AE78FAD" w:rsidR="00215EE9" w:rsidRP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PRS</w:t>
      </w:r>
      <w:r>
        <w:rPr>
          <w:rFonts w:ascii="Arial" w:hAnsi="Arial" w:cs="Arial"/>
          <w:color w:val="000000" w:themeColor="text1"/>
          <w:sz w:val="24"/>
          <w:szCs w:val="24"/>
        </w:rPr>
        <w:tab/>
      </w:r>
      <w:r>
        <w:rPr>
          <w:rFonts w:ascii="Arial" w:hAnsi="Arial" w:cs="Arial"/>
          <w:color w:val="000000" w:themeColor="text1"/>
          <w:sz w:val="24"/>
          <w:szCs w:val="24"/>
        </w:rPr>
        <w:tab/>
      </w:r>
      <w:r w:rsidR="00EA421F">
        <w:rPr>
          <w:rFonts w:ascii="Arial" w:hAnsi="Arial" w:cs="Arial"/>
          <w:color w:val="000000" w:themeColor="text1"/>
          <w:sz w:val="24"/>
          <w:szCs w:val="24"/>
        </w:rPr>
        <w:t>Plano de Recursos Humanos</w:t>
      </w:r>
    </w:p>
    <w:p w14:paraId="2423C31F" w14:textId="76B9A865" w:rsidR="00215EE9" w:rsidRPr="00215EE9" w:rsidRDefault="00C26913"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RAP</w:t>
      </w:r>
      <w:r>
        <w:rPr>
          <w:rFonts w:ascii="Arial" w:hAnsi="Arial" w:cs="Arial"/>
          <w:color w:val="000000" w:themeColor="text1"/>
          <w:sz w:val="24"/>
          <w:szCs w:val="24"/>
        </w:rPr>
        <w:tab/>
      </w:r>
      <w:r>
        <w:rPr>
          <w:rFonts w:ascii="Arial" w:hAnsi="Arial" w:cs="Arial"/>
          <w:color w:val="000000" w:themeColor="text1"/>
          <w:sz w:val="24"/>
          <w:szCs w:val="24"/>
        </w:rPr>
        <w:tab/>
      </w:r>
      <w:r w:rsidR="00623ED0">
        <w:rPr>
          <w:rFonts w:ascii="Arial" w:hAnsi="Arial" w:cs="Arial"/>
          <w:color w:val="000000" w:themeColor="text1"/>
          <w:sz w:val="24"/>
          <w:szCs w:val="24"/>
        </w:rPr>
        <w:t>Relatório de Acompanhamento do Projeto</w:t>
      </w:r>
      <w:r w:rsidR="00B542F5">
        <w:rPr>
          <w:rFonts w:ascii="Arial" w:hAnsi="Arial" w:cs="Arial"/>
          <w:color w:val="000000" w:themeColor="text1"/>
          <w:sz w:val="24"/>
          <w:szCs w:val="24"/>
        </w:rPr>
        <w:tab/>
      </w:r>
    </w:p>
    <w:p w14:paraId="483DAF93" w14:textId="77775C5A" w:rsid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TAF</w:t>
      </w:r>
      <w:r w:rsidR="00C26913">
        <w:rPr>
          <w:rFonts w:ascii="Arial" w:hAnsi="Arial" w:cs="Arial"/>
          <w:color w:val="000000" w:themeColor="text1"/>
          <w:sz w:val="24"/>
          <w:szCs w:val="24"/>
        </w:rPr>
        <w:tab/>
      </w:r>
      <w:r w:rsidR="00C26913">
        <w:rPr>
          <w:rFonts w:ascii="Arial" w:hAnsi="Arial" w:cs="Arial"/>
          <w:color w:val="000000" w:themeColor="text1"/>
          <w:sz w:val="24"/>
          <w:szCs w:val="24"/>
        </w:rPr>
        <w:tab/>
      </w:r>
      <w:r w:rsidR="008D23AF">
        <w:rPr>
          <w:rFonts w:ascii="Arial" w:hAnsi="Arial" w:cs="Arial"/>
          <w:color w:val="000000" w:themeColor="text1"/>
          <w:sz w:val="24"/>
          <w:szCs w:val="24"/>
        </w:rPr>
        <w:t>Termo de Aceite Final</w:t>
      </w:r>
    </w:p>
    <w:p w14:paraId="74419A51" w14:textId="5A61B9D4" w:rsidR="00C26913" w:rsidRDefault="00C26913"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TAP</w:t>
      </w:r>
      <w:r w:rsidR="00623ED0">
        <w:rPr>
          <w:rFonts w:ascii="Arial" w:hAnsi="Arial" w:cs="Arial"/>
          <w:color w:val="000000" w:themeColor="text1"/>
          <w:sz w:val="24"/>
          <w:szCs w:val="24"/>
        </w:rPr>
        <w:tab/>
      </w:r>
      <w:r w:rsidR="00623ED0">
        <w:rPr>
          <w:rFonts w:ascii="Arial" w:hAnsi="Arial" w:cs="Arial"/>
          <w:color w:val="000000" w:themeColor="text1"/>
          <w:sz w:val="24"/>
          <w:szCs w:val="24"/>
        </w:rPr>
        <w:tab/>
        <w:t>Termo de Abertura do Projeto</w:t>
      </w:r>
    </w:p>
    <w:p w14:paraId="13CA1C3A" w14:textId="4ED3B585" w:rsidR="00C26913" w:rsidRPr="00215EE9" w:rsidRDefault="00623ED0"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TEP</w:t>
      </w:r>
      <w:r w:rsidR="00C26913">
        <w:rPr>
          <w:rFonts w:ascii="Arial" w:hAnsi="Arial" w:cs="Arial"/>
          <w:color w:val="000000" w:themeColor="text1"/>
          <w:sz w:val="24"/>
          <w:szCs w:val="24"/>
        </w:rPr>
        <w:tab/>
      </w:r>
      <w:r w:rsidR="00C26913">
        <w:rPr>
          <w:rFonts w:ascii="Arial" w:hAnsi="Arial" w:cs="Arial"/>
          <w:color w:val="000000" w:themeColor="text1"/>
          <w:sz w:val="24"/>
          <w:szCs w:val="24"/>
        </w:rPr>
        <w:tab/>
      </w:r>
      <w:r>
        <w:rPr>
          <w:rFonts w:ascii="Arial" w:hAnsi="Arial" w:cs="Arial"/>
          <w:color w:val="000000" w:themeColor="text1"/>
          <w:sz w:val="24"/>
          <w:szCs w:val="24"/>
        </w:rPr>
        <w:t xml:space="preserve">Termo de </w:t>
      </w:r>
      <w:r w:rsidR="00EA421F">
        <w:rPr>
          <w:rFonts w:ascii="Arial" w:hAnsi="Arial" w:cs="Arial"/>
          <w:color w:val="000000" w:themeColor="text1"/>
          <w:sz w:val="24"/>
          <w:szCs w:val="24"/>
        </w:rPr>
        <w:t>Encerramento</w:t>
      </w:r>
      <w:r>
        <w:rPr>
          <w:rFonts w:ascii="Arial" w:hAnsi="Arial" w:cs="Arial"/>
          <w:color w:val="000000" w:themeColor="text1"/>
          <w:sz w:val="24"/>
          <w:szCs w:val="24"/>
        </w:rPr>
        <w:t xml:space="preserve"> do Projeto</w:t>
      </w:r>
    </w:p>
    <w:p w14:paraId="617C1E3B" w14:textId="77777777" w:rsidR="00F81E8B" w:rsidRDefault="00F81E8B">
      <w:pPr>
        <w:spacing w:after="0" w:line="360" w:lineRule="auto"/>
        <w:jc w:val="center"/>
        <w:rPr>
          <w:rFonts w:ascii="Arial" w:hAnsi="Arial" w:cs="Arial"/>
          <w:b/>
          <w:sz w:val="24"/>
          <w:szCs w:val="24"/>
        </w:rPr>
      </w:pPr>
    </w:p>
    <w:p w14:paraId="40278465" w14:textId="77777777" w:rsidR="00F81E8B" w:rsidRDefault="00F81E8B" w:rsidP="00DE13FD">
      <w:pPr>
        <w:spacing w:after="0" w:line="360" w:lineRule="auto"/>
        <w:rPr>
          <w:rFonts w:ascii="Arial" w:hAnsi="Arial" w:cs="Arial"/>
          <w:b/>
          <w:sz w:val="24"/>
          <w:szCs w:val="24"/>
        </w:rPr>
      </w:pPr>
    </w:p>
    <w:sdt>
      <w:sdtPr>
        <w:rPr>
          <w:rFonts w:ascii="Times New Roman" w:hAnsi="Times New Roman" w:cs="Times New Roman"/>
          <w:b w:val="0"/>
          <w:color w:val="auto"/>
          <w:sz w:val="20"/>
          <w:szCs w:val="20"/>
        </w:rPr>
        <w:id w:val="1107629779"/>
        <w:docPartObj>
          <w:docPartGallery w:val="Table of Contents"/>
          <w:docPartUnique/>
        </w:docPartObj>
      </w:sdtPr>
      <w:sdtEndPr>
        <w:rPr>
          <w:bCs/>
          <w:noProof/>
        </w:rPr>
      </w:sdtEndPr>
      <w:sdtContent>
        <w:p w14:paraId="23F7396A" w14:textId="36FC4D9C" w:rsidR="00E12EF1" w:rsidRPr="00B04BB5" w:rsidRDefault="005E03E3" w:rsidP="00453A2B">
          <w:pPr>
            <w:pStyle w:val="CabealhodoSumrio"/>
            <w:jc w:val="center"/>
            <w:rPr>
              <w:color w:val="000000" w:themeColor="text1"/>
              <w:sz w:val="24"/>
              <w:szCs w:val="24"/>
            </w:rPr>
          </w:pPr>
          <w:r w:rsidRPr="00B04BB5">
            <w:rPr>
              <w:color w:val="000000" w:themeColor="text1"/>
              <w:sz w:val="24"/>
              <w:szCs w:val="24"/>
            </w:rPr>
            <w:t>SUMÁ</w:t>
          </w:r>
          <w:r w:rsidR="00DE13FD" w:rsidRPr="00B04BB5">
            <w:rPr>
              <w:color w:val="000000" w:themeColor="text1"/>
              <w:sz w:val="24"/>
              <w:szCs w:val="24"/>
            </w:rPr>
            <w:t>RIO</w:t>
          </w:r>
        </w:p>
        <w:p w14:paraId="16446780" w14:textId="77777777" w:rsidR="00696DCE" w:rsidRPr="00B04BB5" w:rsidRDefault="00E12EF1" w:rsidP="002F3A85">
          <w:pPr>
            <w:pStyle w:val="Sumrio1"/>
            <w:tabs>
              <w:tab w:val="right" w:leader="dot" w:pos="9061"/>
            </w:tabs>
            <w:spacing w:line="360" w:lineRule="auto"/>
            <w:rPr>
              <w:rFonts w:ascii="Arial" w:eastAsiaTheme="minorEastAsia" w:hAnsi="Arial" w:cs="Arial"/>
              <w:b w:val="0"/>
              <w:noProof/>
              <w:sz w:val="22"/>
              <w:szCs w:val="22"/>
            </w:rPr>
          </w:pPr>
          <w:r w:rsidRPr="00B04BB5">
            <w:rPr>
              <w:rFonts w:ascii="Arial" w:hAnsi="Arial" w:cs="Arial"/>
              <w:b w:val="0"/>
              <w:sz w:val="22"/>
              <w:szCs w:val="22"/>
            </w:rPr>
            <w:fldChar w:fldCharType="begin"/>
          </w:r>
          <w:r w:rsidRPr="00B04BB5">
            <w:rPr>
              <w:rFonts w:ascii="Arial" w:hAnsi="Arial" w:cs="Arial"/>
              <w:sz w:val="22"/>
              <w:szCs w:val="22"/>
            </w:rPr>
            <w:instrText>TOC \o "1-3" \h \z \u</w:instrText>
          </w:r>
          <w:r w:rsidRPr="00B04BB5">
            <w:rPr>
              <w:rFonts w:ascii="Arial" w:hAnsi="Arial" w:cs="Arial"/>
              <w:b w:val="0"/>
              <w:sz w:val="22"/>
              <w:szCs w:val="22"/>
            </w:rPr>
            <w:fldChar w:fldCharType="separate"/>
          </w:r>
          <w:hyperlink w:anchor="_Toc499123460" w:history="1">
            <w:r w:rsidR="00696DCE" w:rsidRPr="00B04BB5">
              <w:rPr>
                <w:rStyle w:val="Hiperlink"/>
                <w:rFonts w:ascii="Arial" w:hAnsi="Arial" w:cs="Arial"/>
                <w:noProof/>
                <w:sz w:val="22"/>
                <w:szCs w:val="22"/>
              </w:rPr>
              <w:t>1 INTRODUÇÃO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12</w:t>
            </w:r>
            <w:r w:rsidR="00696DCE" w:rsidRPr="00B04BB5">
              <w:rPr>
                <w:rFonts w:ascii="Arial" w:hAnsi="Arial" w:cs="Arial"/>
                <w:noProof/>
                <w:webHidden/>
                <w:sz w:val="22"/>
                <w:szCs w:val="22"/>
              </w:rPr>
              <w:fldChar w:fldCharType="end"/>
            </w:r>
          </w:hyperlink>
        </w:p>
        <w:p w14:paraId="5943593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1" w:history="1">
            <w:r w:rsidR="00696DCE" w:rsidRPr="00B04BB5">
              <w:rPr>
                <w:rStyle w:val="Hiperlink"/>
                <w:rFonts w:ascii="Arial" w:hAnsi="Arial" w:cs="Arial"/>
                <w:noProof/>
              </w:rPr>
              <w:t>1.1 Justificativa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12</w:t>
            </w:r>
            <w:r w:rsidR="00696DCE" w:rsidRPr="00B04BB5">
              <w:rPr>
                <w:rFonts w:ascii="Arial" w:hAnsi="Arial" w:cs="Arial"/>
                <w:noProof/>
                <w:webHidden/>
              </w:rPr>
              <w:fldChar w:fldCharType="end"/>
            </w:r>
          </w:hyperlink>
        </w:p>
        <w:p w14:paraId="07C16F6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2" w:history="1">
            <w:r w:rsidR="00696DCE" w:rsidRPr="00B04BB5">
              <w:rPr>
                <w:rStyle w:val="Hiperlink"/>
                <w:rFonts w:ascii="Arial" w:hAnsi="Arial" w:cs="Arial"/>
                <w:noProof/>
              </w:rPr>
              <w:t>1.2 Objetivos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22DBFB58" w14:textId="77777777" w:rsidR="00696DCE" w:rsidRPr="00B04BB5" w:rsidRDefault="002F43DA" w:rsidP="002F3A85">
          <w:pPr>
            <w:pStyle w:val="Sumrio3"/>
            <w:tabs>
              <w:tab w:val="right" w:leader="dot" w:pos="9061"/>
            </w:tabs>
            <w:spacing w:line="360" w:lineRule="auto"/>
            <w:rPr>
              <w:rFonts w:ascii="Arial" w:eastAsiaTheme="minorEastAsia" w:hAnsi="Arial" w:cs="Arial"/>
              <w:noProof/>
            </w:rPr>
          </w:pPr>
          <w:hyperlink w:anchor="_Toc499123463" w:history="1">
            <w:r w:rsidR="00696DCE" w:rsidRPr="00B04BB5">
              <w:rPr>
                <w:rStyle w:val="Hiperlink"/>
                <w:rFonts w:ascii="Arial" w:hAnsi="Arial" w:cs="Arial"/>
                <w:noProof/>
              </w:rPr>
              <w:t>1.2.2 Objetivos específicos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6C461D88"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4" w:history="1">
            <w:r w:rsidR="00696DCE" w:rsidRPr="00B04BB5">
              <w:rPr>
                <w:rStyle w:val="Hiperlink"/>
                <w:rFonts w:ascii="Arial" w:hAnsi="Arial" w:cs="Arial"/>
                <w:noProof/>
              </w:rPr>
              <w:t>1.3 Metodologia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8E7DDF2"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5" w:history="1">
            <w:r w:rsidR="00696DCE" w:rsidRPr="00B04BB5">
              <w:rPr>
                <w:rStyle w:val="Hiperlink"/>
                <w:rFonts w:ascii="Arial" w:hAnsi="Arial" w:cs="Arial"/>
                <w:noProof/>
              </w:rPr>
              <w:t>1.4 Estrutura do Trabalho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23A6A59"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66" w:history="1">
            <w:r w:rsidR="00696DCE" w:rsidRPr="00B04BB5">
              <w:rPr>
                <w:rStyle w:val="Hiperlink"/>
                <w:rFonts w:ascii="Arial" w:hAnsi="Arial" w:cs="Arial"/>
                <w:noProof/>
                <w:sz w:val="22"/>
                <w:szCs w:val="22"/>
              </w:rPr>
              <w:t>2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_Toc499123466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15</w:t>
            </w:r>
            <w:r w:rsidR="00696DCE" w:rsidRPr="00B04BB5">
              <w:rPr>
                <w:rFonts w:ascii="Arial" w:hAnsi="Arial" w:cs="Arial"/>
                <w:noProof/>
                <w:webHidden/>
                <w:sz w:val="22"/>
                <w:szCs w:val="22"/>
              </w:rPr>
              <w:fldChar w:fldCharType="end"/>
            </w:r>
          </w:hyperlink>
        </w:p>
        <w:p w14:paraId="260EC594"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7" w:history="1">
            <w:r w:rsidR="00696DCE" w:rsidRPr="00B04BB5">
              <w:rPr>
                <w:rStyle w:val="Hiperlink"/>
                <w:rFonts w:ascii="Arial" w:hAnsi="Arial" w:cs="Arial"/>
                <w:noProof/>
              </w:rPr>
              <w:t>2.1. Introdução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15</w:t>
            </w:r>
            <w:r w:rsidR="00696DCE" w:rsidRPr="00B04BB5">
              <w:rPr>
                <w:rFonts w:ascii="Arial" w:hAnsi="Arial" w:cs="Arial"/>
                <w:noProof/>
                <w:webHidden/>
              </w:rPr>
              <w:fldChar w:fldCharType="end"/>
            </w:r>
          </w:hyperlink>
        </w:p>
        <w:p w14:paraId="1FBE922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8" w:history="1">
            <w:r w:rsidR="00696DCE" w:rsidRPr="00B04BB5">
              <w:rPr>
                <w:rStyle w:val="Hiperlink"/>
                <w:rFonts w:ascii="Arial" w:hAnsi="Arial" w:cs="Arial"/>
                <w:noProof/>
              </w:rPr>
              <w:t>2.2. O que é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16</w:t>
            </w:r>
            <w:r w:rsidR="00696DCE" w:rsidRPr="00B04BB5">
              <w:rPr>
                <w:rFonts w:ascii="Arial" w:hAnsi="Arial" w:cs="Arial"/>
                <w:noProof/>
                <w:webHidden/>
              </w:rPr>
              <w:fldChar w:fldCharType="end"/>
            </w:r>
          </w:hyperlink>
        </w:p>
        <w:p w14:paraId="6CFA0F1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9" w:history="1">
            <w:r w:rsidR="00696DCE" w:rsidRPr="00B04BB5">
              <w:rPr>
                <w:rStyle w:val="Hiperlink"/>
                <w:rFonts w:ascii="Arial" w:hAnsi="Arial" w:cs="Arial"/>
                <w:noProof/>
              </w:rPr>
              <w:t>2.3. Subprojetos, programas e portfólios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50223AF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0" w:history="1">
            <w:r w:rsidR="00696DCE" w:rsidRPr="00B04BB5">
              <w:rPr>
                <w:rStyle w:val="Hiperlink"/>
                <w:rFonts w:ascii="Arial" w:hAnsi="Arial" w:cs="Arial"/>
                <w:noProof/>
              </w:rPr>
              <w:t>2.4. PMBOK</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4C3D5D44"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1" w:history="1">
            <w:r w:rsidR="00696DCE" w:rsidRPr="00B04BB5">
              <w:rPr>
                <w:rStyle w:val="Hiperlink"/>
                <w:rFonts w:ascii="Arial" w:hAnsi="Arial" w:cs="Arial"/>
                <w:noProof/>
              </w:rPr>
              <w:t>2.5. Ciclo de vida de um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692FC86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2" w:history="1">
            <w:r w:rsidR="00696DCE" w:rsidRPr="00B04BB5">
              <w:rPr>
                <w:rStyle w:val="Hiperlink"/>
                <w:rFonts w:ascii="Arial" w:hAnsi="Arial" w:cs="Arial"/>
                <w:noProof/>
              </w:rPr>
              <w:t>2.6. Os grupos de processos de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19</w:t>
            </w:r>
            <w:r w:rsidR="00696DCE" w:rsidRPr="00B04BB5">
              <w:rPr>
                <w:rFonts w:ascii="Arial" w:hAnsi="Arial" w:cs="Arial"/>
                <w:noProof/>
                <w:webHidden/>
              </w:rPr>
              <w:fldChar w:fldCharType="end"/>
            </w:r>
          </w:hyperlink>
        </w:p>
        <w:p w14:paraId="6927006F"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3" w:history="1">
            <w:r w:rsidR="00696DCE" w:rsidRPr="00B04BB5">
              <w:rPr>
                <w:rStyle w:val="Hiperlink"/>
                <w:rFonts w:ascii="Arial" w:hAnsi="Arial" w:cs="Arial"/>
                <w:noProof/>
              </w:rPr>
              <w:t>2.7. Áreas de conhecimento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21</w:t>
            </w:r>
            <w:r w:rsidR="00696DCE" w:rsidRPr="00B04BB5">
              <w:rPr>
                <w:rFonts w:ascii="Arial" w:hAnsi="Arial" w:cs="Arial"/>
                <w:noProof/>
                <w:webHidden/>
              </w:rPr>
              <w:fldChar w:fldCharType="end"/>
            </w:r>
          </w:hyperlink>
        </w:p>
        <w:p w14:paraId="1848A24E"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4" w:history="1">
            <w:r w:rsidR="00696DCE" w:rsidRPr="00B04BB5">
              <w:rPr>
                <w:rStyle w:val="Hiperlink"/>
                <w:rFonts w:ascii="Arial" w:hAnsi="Arial" w:cs="Arial"/>
                <w:noProof/>
              </w:rPr>
              <w:t>2.8. O Ambiente Organizacional</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23</w:t>
            </w:r>
            <w:r w:rsidR="00696DCE" w:rsidRPr="00B04BB5">
              <w:rPr>
                <w:rFonts w:ascii="Arial" w:hAnsi="Arial" w:cs="Arial"/>
                <w:noProof/>
                <w:webHidden/>
              </w:rPr>
              <w:fldChar w:fldCharType="end"/>
            </w:r>
          </w:hyperlink>
        </w:p>
        <w:p w14:paraId="3587471B"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5" w:history="1">
            <w:r w:rsidR="00696DCE" w:rsidRPr="00B04BB5">
              <w:rPr>
                <w:rStyle w:val="Hiperlink"/>
                <w:rFonts w:ascii="Arial" w:hAnsi="Arial" w:cs="Arial"/>
                <w:noProof/>
              </w:rPr>
              <w:t>2.9. Escritório de gerenciamento de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21BF9633"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6" w:history="1">
            <w:r w:rsidR="00696DCE" w:rsidRPr="00B04BB5">
              <w:rPr>
                <w:rStyle w:val="Hiperlink"/>
                <w:rFonts w:ascii="Arial" w:hAnsi="Arial" w:cs="Arial"/>
                <w:noProof/>
              </w:rPr>
              <w:t>2.10 O Processo de Gerenciamento do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4DF1EFA1"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7" w:history="1">
            <w:r w:rsidR="00696DCE" w:rsidRPr="00B04BB5">
              <w:rPr>
                <w:rStyle w:val="Hiperlink"/>
                <w:rFonts w:ascii="Arial" w:hAnsi="Arial" w:cs="Arial"/>
                <w:noProof/>
              </w:rPr>
              <w:t>2.11 Sistemas de Gestão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25</w:t>
            </w:r>
            <w:r w:rsidR="00696DCE" w:rsidRPr="00B04BB5">
              <w:rPr>
                <w:rFonts w:ascii="Arial" w:hAnsi="Arial" w:cs="Arial"/>
                <w:noProof/>
                <w:webHidden/>
              </w:rPr>
              <w:fldChar w:fldCharType="end"/>
            </w:r>
          </w:hyperlink>
        </w:p>
        <w:p w14:paraId="5582C9CE"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78" w:history="1">
            <w:r w:rsidR="00696DCE" w:rsidRPr="00B04BB5">
              <w:rPr>
                <w:rStyle w:val="Hiperlink"/>
                <w:rFonts w:ascii="Arial" w:hAnsi="Arial" w:cs="Arial"/>
                <w:noProof/>
                <w:sz w:val="22"/>
                <w:szCs w:val="22"/>
              </w:rPr>
              <w:t>3 GAMIFICAÇÃO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_Toc499123478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27</w:t>
            </w:r>
            <w:r w:rsidR="00696DCE" w:rsidRPr="00B04BB5">
              <w:rPr>
                <w:rFonts w:ascii="Arial" w:hAnsi="Arial" w:cs="Arial"/>
                <w:noProof/>
                <w:webHidden/>
                <w:sz w:val="22"/>
                <w:szCs w:val="22"/>
              </w:rPr>
              <w:fldChar w:fldCharType="end"/>
            </w:r>
          </w:hyperlink>
        </w:p>
        <w:p w14:paraId="1584C745"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9" w:history="1">
            <w:r w:rsidR="00696DCE" w:rsidRPr="00B04BB5">
              <w:rPr>
                <w:rStyle w:val="Hiperlink"/>
                <w:rFonts w:ascii="Arial" w:hAnsi="Arial" w:cs="Arial"/>
                <w:noProof/>
              </w:rPr>
              <w:t>3.1. O que são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27</w:t>
            </w:r>
            <w:r w:rsidR="00696DCE" w:rsidRPr="00B04BB5">
              <w:rPr>
                <w:rFonts w:ascii="Arial" w:hAnsi="Arial" w:cs="Arial"/>
                <w:noProof/>
                <w:webHidden/>
              </w:rPr>
              <w:fldChar w:fldCharType="end"/>
            </w:r>
          </w:hyperlink>
        </w:p>
        <w:p w14:paraId="21DD56F8"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0" w:history="1">
            <w:r w:rsidR="00696DCE" w:rsidRPr="00B04BB5">
              <w:rPr>
                <w:rStyle w:val="Hiperlink"/>
                <w:rFonts w:ascii="Arial" w:hAnsi="Arial" w:cs="Arial"/>
                <w:noProof/>
              </w:rPr>
              <w:t>3.2. Histórico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435E24B6"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1" w:history="1">
            <w:r w:rsidR="00696DCE" w:rsidRPr="00B04BB5">
              <w:rPr>
                <w:rStyle w:val="Hiperlink"/>
                <w:rFonts w:ascii="Arial" w:hAnsi="Arial" w:cs="Arial"/>
                <w:noProof/>
              </w:rPr>
              <w:t>3.3. Definição de gamificação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0DB331F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2" w:history="1">
            <w:r w:rsidR="00696DCE" w:rsidRPr="00B04BB5">
              <w:rPr>
                <w:rStyle w:val="Hiperlink"/>
                <w:rFonts w:ascii="Arial" w:hAnsi="Arial" w:cs="Arial"/>
                <w:noProof/>
              </w:rPr>
              <w:t>3.4. Os elementos dos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30</w:t>
            </w:r>
            <w:r w:rsidR="00696DCE" w:rsidRPr="00B04BB5">
              <w:rPr>
                <w:rFonts w:ascii="Arial" w:hAnsi="Arial" w:cs="Arial"/>
                <w:noProof/>
                <w:webHidden/>
              </w:rPr>
              <w:fldChar w:fldCharType="end"/>
            </w:r>
          </w:hyperlink>
        </w:p>
        <w:p w14:paraId="2E8F732B"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3" w:history="1">
            <w:r w:rsidR="00696DCE" w:rsidRPr="00B04BB5">
              <w:rPr>
                <w:rStyle w:val="Hiperlink"/>
                <w:rFonts w:ascii="Arial" w:hAnsi="Arial" w:cs="Arial"/>
                <w:noProof/>
              </w:rPr>
              <w:t>3.5. Jogadores e seus tipos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32</w:t>
            </w:r>
            <w:r w:rsidR="00696DCE" w:rsidRPr="00B04BB5">
              <w:rPr>
                <w:rFonts w:ascii="Arial" w:hAnsi="Arial" w:cs="Arial"/>
                <w:noProof/>
                <w:webHidden/>
              </w:rPr>
              <w:fldChar w:fldCharType="end"/>
            </w:r>
          </w:hyperlink>
        </w:p>
        <w:p w14:paraId="50420E3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4" w:history="1">
            <w:r w:rsidR="00696DCE" w:rsidRPr="00B04BB5">
              <w:rPr>
                <w:rStyle w:val="Hiperlink"/>
                <w:rFonts w:ascii="Arial" w:hAnsi="Arial" w:cs="Arial"/>
                <w:noProof/>
              </w:rPr>
              <w:t>3.6. Aplicabilidade da gamificação em negócios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33</w:t>
            </w:r>
            <w:r w:rsidR="00696DCE" w:rsidRPr="00B04BB5">
              <w:rPr>
                <w:rFonts w:ascii="Arial" w:hAnsi="Arial" w:cs="Arial"/>
                <w:noProof/>
                <w:webHidden/>
              </w:rPr>
              <w:fldChar w:fldCharType="end"/>
            </w:r>
          </w:hyperlink>
        </w:p>
        <w:p w14:paraId="112731EA"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85" w:history="1">
            <w:r w:rsidR="00696DCE" w:rsidRPr="00B04BB5">
              <w:rPr>
                <w:rStyle w:val="Hiperlink"/>
                <w:rFonts w:ascii="Arial" w:hAnsi="Arial" w:cs="Arial"/>
                <w:noProof/>
                <w:sz w:val="22"/>
                <w:szCs w:val="22"/>
              </w:rPr>
              <w:t>4 FERRAMENTA</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_Toc499123485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34</w:t>
            </w:r>
            <w:r w:rsidR="00696DCE" w:rsidRPr="00B04BB5">
              <w:rPr>
                <w:rFonts w:ascii="Arial" w:hAnsi="Arial" w:cs="Arial"/>
                <w:noProof/>
                <w:webHidden/>
                <w:sz w:val="22"/>
                <w:szCs w:val="22"/>
              </w:rPr>
              <w:fldChar w:fldCharType="end"/>
            </w:r>
          </w:hyperlink>
        </w:p>
        <w:p w14:paraId="27B295C2"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6" w:history="1">
            <w:r w:rsidR="00696DCE" w:rsidRPr="00B04BB5">
              <w:rPr>
                <w:rStyle w:val="Hiperlink"/>
                <w:rFonts w:ascii="Arial" w:hAnsi="Arial" w:cs="Arial"/>
                <w:bCs/>
                <w:noProof/>
              </w:rPr>
              <w:t>4.1. Contextualização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34</w:t>
            </w:r>
            <w:r w:rsidR="00696DCE" w:rsidRPr="00B04BB5">
              <w:rPr>
                <w:rFonts w:ascii="Arial" w:hAnsi="Arial" w:cs="Arial"/>
                <w:noProof/>
                <w:webHidden/>
              </w:rPr>
              <w:fldChar w:fldCharType="end"/>
            </w:r>
          </w:hyperlink>
        </w:p>
        <w:p w14:paraId="0927EC5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7" w:history="1">
            <w:r w:rsidR="00696DCE" w:rsidRPr="00B04BB5">
              <w:rPr>
                <w:rStyle w:val="Hiperlink"/>
                <w:rFonts w:ascii="Arial" w:hAnsi="Arial" w:cs="Arial"/>
                <w:noProof/>
              </w:rPr>
              <w:t>4.2. Especificação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35</w:t>
            </w:r>
            <w:r w:rsidR="00696DCE" w:rsidRPr="00B04BB5">
              <w:rPr>
                <w:rFonts w:ascii="Arial" w:hAnsi="Arial" w:cs="Arial"/>
                <w:noProof/>
                <w:webHidden/>
              </w:rPr>
              <w:fldChar w:fldCharType="end"/>
            </w:r>
          </w:hyperlink>
        </w:p>
        <w:p w14:paraId="5BA2E70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8" w:history="1">
            <w:r w:rsidR="00696DCE" w:rsidRPr="00B04BB5">
              <w:rPr>
                <w:rStyle w:val="Hiperlink"/>
                <w:rFonts w:ascii="Arial" w:hAnsi="Arial" w:cs="Arial"/>
                <w:noProof/>
              </w:rPr>
              <w:t>4.3. Arquitetura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42</w:t>
            </w:r>
            <w:r w:rsidR="00696DCE" w:rsidRPr="00B04BB5">
              <w:rPr>
                <w:rFonts w:ascii="Arial" w:hAnsi="Arial" w:cs="Arial"/>
                <w:noProof/>
                <w:webHidden/>
              </w:rPr>
              <w:fldChar w:fldCharType="end"/>
            </w:r>
          </w:hyperlink>
        </w:p>
        <w:p w14:paraId="1384CE95"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89" w:history="1">
            <w:r w:rsidR="00696DCE" w:rsidRPr="00B04BB5">
              <w:rPr>
                <w:rStyle w:val="Hiperlink"/>
                <w:rFonts w:ascii="Arial" w:hAnsi="Arial" w:cs="Arial"/>
                <w:noProof/>
                <w:sz w:val="22"/>
                <w:szCs w:val="22"/>
              </w:rPr>
              <w:t>CONCLUSÃO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_Toc499123489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44</w:t>
            </w:r>
            <w:r w:rsidR="00696DCE" w:rsidRPr="00B04BB5">
              <w:rPr>
                <w:rFonts w:ascii="Arial" w:hAnsi="Arial" w:cs="Arial"/>
                <w:noProof/>
                <w:webHidden/>
                <w:sz w:val="22"/>
                <w:szCs w:val="22"/>
              </w:rPr>
              <w:fldChar w:fldCharType="end"/>
            </w:r>
          </w:hyperlink>
        </w:p>
        <w:p w14:paraId="68F5ECF6"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90" w:history="1">
            <w:r w:rsidR="00696DCE" w:rsidRPr="00B04BB5">
              <w:rPr>
                <w:rStyle w:val="Hiperlink"/>
                <w:rFonts w:ascii="Arial" w:hAnsi="Arial" w:cs="Arial"/>
                <w:noProof/>
                <w:sz w:val="22"/>
                <w:szCs w:val="22"/>
              </w:rPr>
              <w:t>REFERÊNCIAS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46</w:t>
            </w:r>
            <w:r w:rsidR="00696DCE" w:rsidRPr="00B04BB5">
              <w:rPr>
                <w:rFonts w:ascii="Arial" w:hAnsi="Arial" w:cs="Arial"/>
                <w:noProof/>
                <w:webHidden/>
                <w:sz w:val="22"/>
                <w:szCs w:val="22"/>
              </w:rPr>
              <w:fldChar w:fldCharType="end"/>
            </w:r>
          </w:hyperlink>
        </w:p>
        <w:p w14:paraId="3D909A78"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91" w:history="1">
            <w:r w:rsidR="00696DCE" w:rsidRPr="00B04BB5">
              <w:rPr>
                <w:rStyle w:val="Hiperlink"/>
                <w:rFonts w:ascii="Arial" w:hAnsi="Arial" w:cs="Arial"/>
                <w:noProof/>
                <w:sz w:val="22"/>
                <w:szCs w:val="22"/>
              </w:rPr>
              <w:t>ANEXO 1 – O Processo de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_Toc499123491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47</w:t>
            </w:r>
            <w:r w:rsidR="00696DCE" w:rsidRPr="00B04BB5">
              <w:rPr>
                <w:rFonts w:ascii="Arial" w:hAnsi="Arial" w:cs="Arial"/>
                <w:noProof/>
                <w:webHidden/>
                <w:sz w:val="22"/>
                <w:szCs w:val="22"/>
              </w:rPr>
              <w:fldChar w:fldCharType="end"/>
            </w:r>
          </w:hyperlink>
        </w:p>
        <w:p w14:paraId="56C65C8E" w14:textId="77777777" w:rsidR="005E03E3" w:rsidRDefault="00E12EF1" w:rsidP="002F3A85">
          <w:pPr>
            <w:spacing w:line="360" w:lineRule="auto"/>
            <w:jc w:val="both"/>
            <w:rPr>
              <w:b/>
              <w:bCs/>
              <w:noProof/>
            </w:rPr>
          </w:pPr>
          <w:r w:rsidRPr="00B04BB5">
            <w:rPr>
              <w:rFonts w:ascii="Arial" w:hAnsi="Arial" w:cs="Arial"/>
              <w:b/>
              <w:bCs/>
              <w:noProof/>
              <w:sz w:val="22"/>
              <w:szCs w:val="22"/>
            </w:rPr>
            <w:fldChar w:fldCharType="end"/>
          </w:r>
        </w:p>
      </w:sdtContent>
    </w:sdt>
    <w:p w14:paraId="2779B27F" w14:textId="5170592A" w:rsidR="00F81E8B" w:rsidRPr="008A7F37" w:rsidRDefault="00AE0982" w:rsidP="00A643BB">
      <w:pPr>
        <w:pStyle w:val="Ttulo1"/>
      </w:pPr>
      <w:bookmarkStart w:id="1" w:name="_Toc499123460"/>
      <w:r>
        <w:rPr>
          <w:noProof/>
        </w:rPr>
        <w:lastRenderedPageBreak/>
        <mc:AlternateContent>
          <mc:Choice Requires="wps">
            <w:drawing>
              <wp:anchor distT="0" distB="0" distL="114935" distR="114935" simplePos="0" relativeHeight="251641856" behindDoc="0" locked="0" layoutInCell="1" allowOverlap="1" wp14:anchorId="35C5B789" wp14:editId="40BB4649">
                <wp:simplePos x="0" y="0"/>
                <wp:positionH relativeFrom="column">
                  <wp:posOffset>5372735</wp:posOffset>
                </wp:positionH>
                <wp:positionV relativeFrom="paragraph">
                  <wp:posOffset>-962025</wp:posOffset>
                </wp:positionV>
                <wp:extent cx="735330" cy="167005"/>
                <wp:effectExtent l="635" t="3175" r="635" b="0"/>
                <wp:wrapNone/>
                <wp:docPr id="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295FD2" w14:textId="77777777" w:rsidR="002F43DA" w:rsidRDefault="002F43D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5B789" id="Text_x0020_Box_x0020_7" o:spid="_x0000_s1027" type="#_x0000_t202" style="position:absolute;left:0;text-align:left;margin-left:423.05pt;margin-top:-75.7pt;width:57.9pt;height:13.15pt;z-index:251641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" stroked="f">
                <v:textbox inset="0,0,0,0">
                  <w:txbxContent>
                    <w:p w14:paraId="1F295FD2" w14:textId="77777777" w:rsidR="002F43DA" w:rsidRDefault="002F43DA"/>
                  </w:txbxContent>
                </v:textbox>
              </v:shape>
            </w:pict>
          </mc:Fallback>
        </mc:AlternateContent>
      </w:r>
      <w:bookmarkStart w:id="2" w:name="_Toc498087776"/>
      <w:r w:rsidR="00F81E8B" w:rsidRPr="008A7F37">
        <w:t>1 INTRODUÇÃO</w:t>
      </w:r>
      <w:bookmarkEnd w:id="1"/>
      <w:bookmarkEnd w:id="2"/>
    </w:p>
    <w:p w14:paraId="02C16970" w14:textId="77777777" w:rsidR="00F81E8B" w:rsidRDefault="00F81E8B">
      <w:pPr>
        <w:spacing w:after="0" w:line="360" w:lineRule="auto"/>
        <w:ind w:firstLine="851"/>
        <w:jc w:val="both"/>
        <w:rPr>
          <w:rFonts w:ascii="Arial" w:hAnsi="Arial" w:cs="Arial"/>
          <w:b/>
          <w:sz w:val="24"/>
          <w:szCs w:val="24"/>
        </w:rPr>
      </w:pPr>
    </w:p>
    <w:p w14:paraId="50F6A31C" w14:textId="591D51BE"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 xml:space="preserve">Devido à quantidade, grandeza e diversidade de projetos e à busca por agilidade nas entregas de serviços e/ou produtos, o gerenciamento de projetos </w:t>
      </w:r>
      <w:r w:rsidR="00EE7F56">
        <w:rPr>
          <w:rFonts w:ascii="Arial" w:hAnsi="Arial" w:cs="Arial"/>
          <w:color w:val="000000"/>
          <w:sz w:val="24"/>
          <w:szCs w:val="24"/>
        </w:rPr>
        <w:t xml:space="preserve">costuma </w:t>
      </w:r>
      <w:r w:rsidRPr="003E6D80">
        <w:rPr>
          <w:rFonts w:ascii="Arial" w:hAnsi="Arial" w:cs="Arial"/>
          <w:color w:val="000000"/>
          <w:sz w:val="24"/>
          <w:szCs w:val="24"/>
        </w:rPr>
        <w:t>ser classificado como uma atividade não trivial. Deste modo, há a necessidade de propor, simplificar e desenvolver novas ferramentas e técnicas para auxiliar os gerentes de projetos em suas funções.</w:t>
      </w:r>
    </w:p>
    <w:p w14:paraId="20DC5692" w14:textId="54D5CEC6"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Além disso, apesar das principais atividades deste profissional serem</w:t>
      </w:r>
      <w:r w:rsidR="00EE7F56">
        <w:rPr>
          <w:rFonts w:ascii="Arial" w:hAnsi="Arial" w:cs="Arial"/>
          <w:color w:val="000000"/>
          <w:sz w:val="24"/>
          <w:szCs w:val="24"/>
        </w:rPr>
        <w:t xml:space="preserve"> normalmente</w:t>
      </w:r>
      <w:r w:rsidRPr="003E6D80">
        <w:rPr>
          <w:rFonts w:ascii="Arial" w:hAnsi="Arial" w:cs="Arial"/>
          <w:color w:val="000000"/>
          <w:sz w:val="24"/>
          <w:szCs w:val="24"/>
        </w:rPr>
        <w:t xml:space="preserve"> repetitivas e com processos bem definidos, o cotidiano do mesmo é complexo pela diversidade de seus afazeres. Desta forma, o profissional pode sentir-se cansado e pouco estimulado para desempenhar suas funções. </w:t>
      </w:r>
      <w:r w:rsidRPr="003E6D80">
        <w:rPr>
          <w:rFonts w:ascii="Arial" w:hAnsi="Arial" w:cs="Arial"/>
          <w:color w:val="000000"/>
          <w:sz w:val="24"/>
          <w:szCs w:val="24"/>
          <w:shd w:val="clear" w:color="auto" w:fill="FFFFFF"/>
        </w:rPr>
        <w:t xml:space="preserve">Para contornar essa situação, a tecnologia pode ser de grande ajuda, </w:t>
      </w:r>
      <w:r>
        <w:rPr>
          <w:rFonts w:ascii="Arial" w:hAnsi="Arial" w:cs="Arial"/>
          <w:color w:val="000000"/>
          <w:sz w:val="24"/>
          <w:szCs w:val="24"/>
          <w:shd w:val="clear" w:color="auto" w:fill="FFFFFF"/>
        </w:rPr>
        <w:t xml:space="preserve">através, </w:t>
      </w:r>
      <w:r w:rsidRPr="003E6D80">
        <w:rPr>
          <w:rFonts w:ascii="Arial" w:hAnsi="Arial" w:cs="Arial"/>
          <w:color w:val="000000"/>
          <w:sz w:val="24"/>
          <w:szCs w:val="24"/>
          <w:shd w:val="clear" w:color="auto" w:fill="FFFFFF"/>
        </w:rPr>
        <w:t xml:space="preserve">por exemplo, </w:t>
      </w:r>
      <w:r>
        <w:rPr>
          <w:rFonts w:ascii="Arial" w:hAnsi="Arial" w:cs="Arial"/>
          <w:color w:val="000000"/>
          <w:sz w:val="24"/>
          <w:szCs w:val="24"/>
          <w:shd w:val="clear" w:color="auto" w:fill="FFFFFF"/>
        </w:rPr>
        <w:t>d</w:t>
      </w:r>
      <w:r w:rsidRPr="003E6D80">
        <w:rPr>
          <w:rFonts w:ascii="Arial" w:hAnsi="Arial" w:cs="Arial"/>
          <w:color w:val="000000"/>
          <w:sz w:val="24"/>
          <w:szCs w:val="24"/>
          <w:shd w:val="clear" w:color="auto" w:fill="FFFFFF"/>
        </w:rPr>
        <w:t>o uso de um aplicativo de </w:t>
      </w:r>
      <w:hyperlink r:id="rId11" w:tgtFrame="_blank" w:history="1">
        <w:r w:rsidRPr="003E6D80">
          <w:rPr>
            <w:rFonts w:ascii="Arial" w:hAnsi="Arial" w:cs="Arial"/>
            <w:color w:val="000000"/>
            <w:sz w:val="24"/>
            <w:szCs w:val="24"/>
          </w:rPr>
          <w:t>gerenciamento de projetos</w:t>
        </w:r>
      </w:hyperlink>
      <w:r w:rsidRPr="003E6D80">
        <w:rPr>
          <w:rFonts w:ascii="Arial" w:hAnsi="Arial" w:cs="Arial"/>
          <w:color w:val="000000"/>
          <w:sz w:val="24"/>
          <w:szCs w:val="24"/>
          <w:shd w:val="clear" w:color="auto" w:fill="FFFFFF"/>
        </w:rPr>
        <w:t>.</w:t>
      </w:r>
      <w:r w:rsidRPr="003E6D80">
        <w:rPr>
          <w:rFonts w:ascii="Arial" w:hAnsi="Arial" w:cs="Arial"/>
          <w:color w:val="000000"/>
          <w:sz w:val="24"/>
          <w:szCs w:val="24"/>
        </w:rPr>
        <w:t xml:space="preserve"> </w:t>
      </w:r>
    </w:p>
    <w:p w14:paraId="3FB7CEFD" w14:textId="362A914B" w:rsidR="00241C42" w:rsidRPr="007A1A5B" w:rsidRDefault="00694FC2" w:rsidP="00A74CEB">
      <w:pPr>
        <w:spacing w:line="360" w:lineRule="auto"/>
        <w:ind w:firstLine="1134"/>
        <w:jc w:val="both"/>
        <w:rPr>
          <w:rFonts w:ascii="Arial" w:hAnsi="Arial" w:cs="Arial"/>
          <w:color w:val="000000"/>
          <w:sz w:val="24"/>
          <w:szCs w:val="24"/>
        </w:rPr>
      </w:pPr>
      <w:r>
        <w:rPr>
          <w:rFonts w:ascii="Arial" w:hAnsi="Arial" w:cs="Arial"/>
          <w:color w:val="000000"/>
          <w:sz w:val="24"/>
          <w:szCs w:val="24"/>
        </w:rPr>
        <w:t xml:space="preserve">Em </w:t>
      </w:r>
      <w:r w:rsidR="007C45FD" w:rsidRPr="003E6D80">
        <w:rPr>
          <w:rFonts w:ascii="Arial" w:hAnsi="Arial" w:cs="Arial"/>
          <w:color w:val="000000"/>
          <w:sz w:val="24"/>
          <w:szCs w:val="24"/>
        </w:rPr>
        <w:t>um ambiente onde os aplicativos estão dominando cada vez mais o mercado, poucas ferramentas fornece</w:t>
      </w:r>
      <w:r w:rsidR="007C45FD">
        <w:rPr>
          <w:rFonts w:ascii="Arial" w:hAnsi="Arial" w:cs="Arial"/>
          <w:color w:val="000000"/>
          <w:sz w:val="24"/>
          <w:szCs w:val="24"/>
        </w:rPr>
        <w:t>m</w:t>
      </w:r>
      <w:r w:rsidR="007C45FD" w:rsidRPr="003E6D80">
        <w:rPr>
          <w:rFonts w:ascii="Arial" w:hAnsi="Arial" w:cs="Arial"/>
          <w:color w:val="000000"/>
          <w:sz w:val="24"/>
          <w:szCs w:val="24"/>
        </w:rPr>
        <w:t xml:space="preserve"> funcionalidades diferentes das que são disponíveis em sistemas </w:t>
      </w:r>
      <w:r w:rsidR="007C45FD" w:rsidRPr="00F40B12">
        <w:rPr>
          <w:rFonts w:ascii="Arial" w:hAnsi="Arial" w:cs="Arial"/>
          <w:i/>
          <w:color w:val="000000"/>
          <w:sz w:val="24"/>
          <w:szCs w:val="24"/>
        </w:rPr>
        <w:t>desktop</w:t>
      </w:r>
      <w:r w:rsidR="007C45FD" w:rsidRPr="003E6D80">
        <w:rPr>
          <w:rFonts w:ascii="Arial" w:hAnsi="Arial" w:cs="Arial"/>
          <w:color w:val="000000"/>
          <w:sz w:val="24"/>
          <w:szCs w:val="24"/>
        </w:rPr>
        <w:t xml:space="preserve"> ou </w:t>
      </w:r>
      <w:r w:rsidR="007C45FD" w:rsidRPr="00F40B12">
        <w:rPr>
          <w:rFonts w:ascii="Arial" w:hAnsi="Arial" w:cs="Arial"/>
          <w:i/>
          <w:color w:val="000000"/>
          <w:sz w:val="24"/>
          <w:szCs w:val="24"/>
        </w:rPr>
        <w:t>web</w:t>
      </w:r>
      <w:r w:rsidR="007C45FD" w:rsidRPr="003E6D80">
        <w:rPr>
          <w:rFonts w:ascii="Arial" w:hAnsi="Arial" w:cs="Arial"/>
          <w:color w:val="000000"/>
          <w:sz w:val="24"/>
          <w:szCs w:val="24"/>
        </w:rPr>
        <w:t>. Em algumas soluções encontradas, verificou-se que os aplicativos apenas funcionavam como uma extensão dos tipos de sistemas supracitados</w:t>
      </w:r>
      <w:r w:rsidR="007C45FD">
        <w:rPr>
          <w:rFonts w:ascii="Arial" w:hAnsi="Arial" w:cs="Arial"/>
          <w:color w:val="000000"/>
          <w:sz w:val="24"/>
          <w:szCs w:val="24"/>
        </w:rPr>
        <w:t>.</w:t>
      </w:r>
      <w:r w:rsidR="007C45FD" w:rsidRPr="003E6D80">
        <w:rPr>
          <w:rFonts w:ascii="Arial" w:hAnsi="Arial" w:cs="Arial"/>
          <w:color w:val="000000"/>
          <w:sz w:val="24"/>
          <w:szCs w:val="24"/>
        </w:rPr>
        <w:t xml:space="preserve"> </w:t>
      </w:r>
      <w:r w:rsidR="007C45FD">
        <w:rPr>
          <w:rFonts w:ascii="Arial" w:hAnsi="Arial" w:cs="Arial"/>
          <w:color w:val="000000"/>
          <w:sz w:val="24"/>
          <w:szCs w:val="24"/>
        </w:rPr>
        <w:t>Neste sentido é possível identificar uma demanda por</w:t>
      </w:r>
      <w:r w:rsidR="007C45FD" w:rsidRPr="003E6D80">
        <w:rPr>
          <w:rFonts w:ascii="Arial" w:hAnsi="Arial" w:cs="Arial"/>
          <w:color w:val="000000"/>
          <w:sz w:val="24"/>
          <w:szCs w:val="24"/>
        </w:rPr>
        <w:t xml:space="preserve"> abordagens inovadoras e que aproveitem os benefícios dos dispositivos móveis.</w:t>
      </w:r>
    </w:p>
    <w:p w14:paraId="737CFAB4" w14:textId="7EC59147" w:rsidR="00F81E8B" w:rsidRPr="00EC162A" w:rsidRDefault="00F81E8B" w:rsidP="00EC162A">
      <w:pPr>
        <w:pStyle w:val="Ttulo2"/>
      </w:pPr>
      <w:bookmarkStart w:id="3" w:name="_Toc499123461"/>
      <w:proofErr w:type="gramStart"/>
      <w:r w:rsidRPr="00736963">
        <w:t>1.1 Justificativa</w:t>
      </w:r>
      <w:bookmarkEnd w:id="3"/>
      <w:proofErr w:type="gramEnd"/>
    </w:p>
    <w:p w14:paraId="1CAAAFA6" w14:textId="6283DAA3" w:rsidR="0042390F" w:rsidRDefault="0042390F" w:rsidP="001C7544">
      <w:pPr>
        <w:spacing w:after="0" w:line="360" w:lineRule="auto"/>
        <w:ind w:firstLine="1134"/>
        <w:jc w:val="both"/>
        <w:rPr>
          <w:rFonts w:ascii="Arial" w:hAnsi="Arial" w:cs="Arial"/>
          <w:color w:val="000000"/>
          <w:sz w:val="24"/>
          <w:szCs w:val="24"/>
        </w:rPr>
      </w:pPr>
      <w:r w:rsidRPr="00A030F6">
        <w:rPr>
          <w:rFonts w:ascii="Arial" w:hAnsi="Arial" w:cs="Arial"/>
          <w:color w:val="000000"/>
          <w:sz w:val="24"/>
          <w:szCs w:val="24"/>
        </w:rPr>
        <w:t>No contexto dos problemas levantados</w:t>
      </w:r>
      <w:r w:rsidR="00EE7F56">
        <w:rPr>
          <w:rFonts w:ascii="Arial" w:hAnsi="Arial" w:cs="Arial"/>
          <w:color w:val="000000"/>
          <w:sz w:val="24"/>
          <w:szCs w:val="24"/>
        </w:rPr>
        <w:t xml:space="preserve"> na seção anterior</w:t>
      </w:r>
      <w:r w:rsidRPr="00A030F6">
        <w:rPr>
          <w:rFonts w:ascii="Arial" w:hAnsi="Arial" w:cs="Arial"/>
          <w:color w:val="000000"/>
          <w:sz w:val="24"/>
          <w:szCs w:val="24"/>
        </w:rPr>
        <w:t xml:space="preserve">, a criação de uma aplicação voltada para dispositivos móveis pode facilitar o trabalho do gerente, que terá acesso de forma ubíqua aos dados de seus projetos. </w:t>
      </w:r>
      <w:r w:rsidR="00760D66">
        <w:rPr>
          <w:rFonts w:ascii="Arial" w:hAnsi="Arial" w:cs="Arial"/>
          <w:color w:val="000000"/>
          <w:sz w:val="24"/>
          <w:szCs w:val="24"/>
        </w:rPr>
        <w:t>Tal</w:t>
      </w:r>
      <w:r w:rsidRPr="00A030F6">
        <w:rPr>
          <w:rFonts w:ascii="Arial" w:hAnsi="Arial" w:cs="Arial"/>
          <w:color w:val="000000"/>
          <w:sz w:val="24"/>
          <w:szCs w:val="24"/>
        </w:rPr>
        <w:t xml:space="preserve"> software </w:t>
      </w:r>
      <w:r>
        <w:rPr>
          <w:rFonts w:ascii="Arial" w:hAnsi="Arial" w:cs="Arial"/>
          <w:color w:val="000000"/>
          <w:sz w:val="24"/>
          <w:szCs w:val="24"/>
        </w:rPr>
        <w:t>pode ajudar</w:t>
      </w:r>
      <w:r w:rsidRPr="00A030F6">
        <w:rPr>
          <w:rFonts w:ascii="Arial" w:hAnsi="Arial" w:cs="Arial"/>
          <w:color w:val="000000"/>
          <w:sz w:val="24"/>
          <w:szCs w:val="24"/>
        </w:rPr>
        <w:t xml:space="preserve"> o gerente</w:t>
      </w:r>
      <w:r>
        <w:rPr>
          <w:rFonts w:ascii="Arial" w:hAnsi="Arial" w:cs="Arial"/>
          <w:color w:val="000000"/>
          <w:sz w:val="24"/>
          <w:szCs w:val="24"/>
        </w:rPr>
        <w:t xml:space="preserve"> não</w:t>
      </w:r>
      <w:r w:rsidRPr="00A030F6">
        <w:rPr>
          <w:rFonts w:ascii="Arial" w:hAnsi="Arial" w:cs="Arial"/>
          <w:color w:val="000000"/>
          <w:sz w:val="24"/>
          <w:szCs w:val="24"/>
        </w:rPr>
        <w:t xml:space="preserve"> apenas a controlar o que cada pessoa está executando, mas também a monitorar o progresso dos projetos que estão abertos. E por melhor que seja a execução de um gerenciamento, o esforço não será útil se os resultados não puderem ser medidos. Por isso, um sistema de gerenciamento de projetos também colaboraria na filtragem dos dados e na avaliação dos resultados.</w:t>
      </w:r>
    </w:p>
    <w:p w14:paraId="5B212847" w14:textId="77777777" w:rsidR="0042390F" w:rsidRDefault="0042390F" w:rsidP="001C7544">
      <w:pPr>
        <w:spacing w:after="0" w:line="360" w:lineRule="auto"/>
        <w:ind w:firstLine="1134"/>
        <w:jc w:val="both"/>
        <w:rPr>
          <w:rFonts w:ascii="Arial" w:hAnsi="Arial" w:cs="Arial"/>
          <w:color w:val="000000"/>
          <w:sz w:val="24"/>
          <w:szCs w:val="24"/>
        </w:rPr>
      </w:pPr>
    </w:p>
    <w:p w14:paraId="221315BE" w14:textId="77777777" w:rsidR="0042390F" w:rsidRDefault="0042390F" w:rsidP="001C7544">
      <w:pPr>
        <w:spacing w:after="0" w:line="360" w:lineRule="auto"/>
        <w:ind w:firstLine="1134"/>
        <w:jc w:val="both"/>
        <w:rPr>
          <w:rFonts w:ascii="Arial" w:hAnsi="Arial" w:cs="Arial"/>
          <w:color w:val="000000"/>
          <w:sz w:val="24"/>
          <w:szCs w:val="24"/>
        </w:rPr>
      </w:pPr>
    </w:p>
    <w:p w14:paraId="5135EDB8" w14:textId="77777777" w:rsidR="001C7544" w:rsidRDefault="001C7544" w:rsidP="001C7544">
      <w:pPr>
        <w:spacing w:after="0" w:line="360" w:lineRule="auto"/>
        <w:ind w:firstLine="1134"/>
        <w:jc w:val="both"/>
        <w:rPr>
          <w:rFonts w:ascii="Arial" w:hAnsi="Arial" w:cs="Arial"/>
          <w:color w:val="000000"/>
          <w:sz w:val="24"/>
          <w:szCs w:val="24"/>
        </w:rPr>
      </w:pPr>
    </w:p>
    <w:p w14:paraId="1CED8190" w14:textId="77777777" w:rsidR="001C7544" w:rsidRDefault="001C7544" w:rsidP="001C7544">
      <w:pPr>
        <w:spacing w:after="0" w:line="360" w:lineRule="auto"/>
        <w:ind w:firstLine="1134"/>
        <w:jc w:val="both"/>
        <w:rPr>
          <w:rFonts w:ascii="Arial" w:hAnsi="Arial" w:cs="Arial"/>
          <w:color w:val="000000"/>
          <w:sz w:val="24"/>
          <w:szCs w:val="24"/>
        </w:rPr>
      </w:pPr>
    </w:p>
    <w:p w14:paraId="5E90435C" w14:textId="59C52734" w:rsidR="0042390F" w:rsidRPr="00A030F6" w:rsidRDefault="0042390F" w:rsidP="001C7544">
      <w:pPr>
        <w:spacing w:after="0" w:line="360" w:lineRule="auto"/>
        <w:ind w:firstLine="1134"/>
        <w:jc w:val="both"/>
        <w:rPr>
          <w:rStyle w:val="Hiperlink"/>
          <w:rFonts w:ascii="Arial" w:hAnsi="Arial" w:cs="Arial"/>
          <w:color w:val="000000"/>
          <w:sz w:val="24"/>
          <w:szCs w:val="24"/>
        </w:rPr>
      </w:pPr>
      <w:r w:rsidRPr="00A030F6">
        <w:rPr>
          <w:rFonts w:ascii="Arial" w:hAnsi="Arial" w:cs="Arial"/>
          <w:color w:val="000000"/>
          <w:sz w:val="24"/>
          <w:szCs w:val="24"/>
        </w:rPr>
        <w:lastRenderedPageBreak/>
        <w:t xml:space="preserve">Como forma de tornar ainda mais interessante o gerenciamento de projetos, </w:t>
      </w:r>
      <w:r w:rsidR="00392BD2">
        <w:rPr>
          <w:rFonts w:ascii="Arial" w:hAnsi="Arial" w:cs="Arial"/>
          <w:color w:val="000000"/>
          <w:sz w:val="24"/>
          <w:szCs w:val="24"/>
        </w:rPr>
        <w:t xml:space="preserve">a proposta supracitada </w:t>
      </w:r>
      <w:r w:rsidRPr="00A030F6">
        <w:rPr>
          <w:rFonts w:ascii="Arial" w:hAnsi="Arial" w:cs="Arial"/>
          <w:color w:val="000000"/>
          <w:sz w:val="24"/>
          <w:szCs w:val="24"/>
        </w:rPr>
        <w:t xml:space="preserve">pode ser incrementada através do uso de </w:t>
      </w:r>
      <w:proofErr w:type="spellStart"/>
      <w:r w:rsidRPr="00A030F6">
        <w:rPr>
          <w:rStyle w:val="Hiperlink"/>
          <w:rFonts w:ascii="Arial" w:hAnsi="Arial" w:cs="Arial"/>
          <w:color w:val="000000"/>
          <w:sz w:val="24"/>
          <w:szCs w:val="24"/>
        </w:rPr>
        <w:t>gamificação</w:t>
      </w:r>
      <w:proofErr w:type="spellEnd"/>
      <w:r w:rsidRPr="00A030F6">
        <w:rPr>
          <w:rStyle w:val="Hiperlink"/>
          <w:rFonts w:ascii="Arial" w:hAnsi="Arial" w:cs="Arial"/>
          <w:color w:val="000000"/>
          <w:sz w:val="24"/>
          <w:szCs w:val="24"/>
        </w:rPr>
        <w:t>, que incluirá dinamismo e diversão ao dia-a-dia dos gerentes, trazendo consigo, a interação entre</w:t>
      </w:r>
      <w:r w:rsidR="00DA69A3">
        <w:rPr>
          <w:rStyle w:val="Hiperlink"/>
          <w:rFonts w:ascii="Arial" w:hAnsi="Arial" w:cs="Arial"/>
          <w:color w:val="000000"/>
          <w:sz w:val="24"/>
          <w:szCs w:val="24"/>
        </w:rPr>
        <w:t xml:space="preserve"> as</w:t>
      </w:r>
      <w:r w:rsidR="004F279D">
        <w:rPr>
          <w:rStyle w:val="Hiperlink"/>
          <w:rFonts w:ascii="Arial" w:hAnsi="Arial" w:cs="Arial"/>
          <w:color w:val="000000"/>
          <w:sz w:val="24"/>
          <w:szCs w:val="24"/>
        </w:rPr>
        <w:t xml:space="preserve"> pessoas, </w:t>
      </w:r>
      <w:r w:rsidRPr="00A030F6">
        <w:rPr>
          <w:rStyle w:val="Hiperlink"/>
          <w:rFonts w:ascii="Arial" w:hAnsi="Arial" w:cs="Arial"/>
          <w:color w:val="000000"/>
          <w:sz w:val="24"/>
          <w:szCs w:val="24"/>
        </w:rPr>
        <w:t xml:space="preserve">os mecanismos e dinâmicas dos jogos. </w:t>
      </w:r>
    </w:p>
    <w:p w14:paraId="251954DE" w14:textId="494ADF39" w:rsidR="00F81E8B" w:rsidRPr="00A74CEB" w:rsidRDefault="0042390F" w:rsidP="00A74CEB">
      <w:pPr>
        <w:spacing w:line="360" w:lineRule="auto"/>
        <w:ind w:firstLine="1134"/>
        <w:jc w:val="both"/>
        <w:rPr>
          <w:rFonts w:ascii="Arial" w:hAnsi="Arial" w:cs="Arial"/>
          <w:color w:val="000000"/>
          <w:sz w:val="24"/>
          <w:szCs w:val="24"/>
        </w:rPr>
      </w:pPr>
      <w:r w:rsidRPr="00A030F6">
        <w:rPr>
          <w:rStyle w:val="Hiperlink"/>
          <w:rFonts w:ascii="Arial" w:hAnsi="Arial" w:cs="Arial"/>
          <w:color w:val="000000"/>
          <w:sz w:val="24"/>
          <w:szCs w:val="24"/>
        </w:rPr>
        <w:t xml:space="preserve">A execução de qualquer atividade com prazer e em um clima descontraído </w:t>
      </w:r>
      <w:r w:rsidR="001A5C52">
        <w:rPr>
          <w:rStyle w:val="Hiperlink"/>
          <w:rFonts w:ascii="Arial" w:hAnsi="Arial" w:cs="Arial"/>
          <w:color w:val="000000"/>
          <w:sz w:val="24"/>
          <w:szCs w:val="24"/>
        </w:rPr>
        <w:t xml:space="preserve">costuma </w:t>
      </w:r>
      <w:r w:rsidRPr="00A030F6">
        <w:rPr>
          <w:rStyle w:val="Hiperlink"/>
          <w:rFonts w:ascii="Arial" w:hAnsi="Arial" w:cs="Arial"/>
          <w:color w:val="000000"/>
          <w:sz w:val="24"/>
          <w:szCs w:val="24"/>
        </w:rPr>
        <w:t>contribui</w:t>
      </w:r>
      <w:r w:rsidR="001A5C52">
        <w:rPr>
          <w:rStyle w:val="Hiperlink"/>
          <w:rFonts w:ascii="Arial" w:hAnsi="Arial" w:cs="Arial"/>
          <w:color w:val="000000"/>
          <w:sz w:val="24"/>
          <w:szCs w:val="24"/>
        </w:rPr>
        <w:t>r</w:t>
      </w:r>
      <w:r w:rsidRPr="00A030F6">
        <w:rPr>
          <w:rStyle w:val="Hiperlink"/>
          <w:rFonts w:ascii="Arial" w:hAnsi="Arial" w:cs="Arial"/>
          <w:color w:val="000000"/>
          <w:sz w:val="24"/>
          <w:szCs w:val="24"/>
        </w:rPr>
        <w:t xml:space="preserve"> para o aumento da produtividade dentro das empresas. Desta forma, a </w:t>
      </w:r>
      <w:proofErr w:type="spellStart"/>
      <w:r w:rsidRPr="00A030F6">
        <w:rPr>
          <w:rStyle w:val="Hiperlink"/>
          <w:rFonts w:ascii="Arial" w:hAnsi="Arial" w:cs="Arial"/>
          <w:color w:val="000000"/>
          <w:sz w:val="24"/>
          <w:szCs w:val="24"/>
        </w:rPr>
        <w:t>gamificação</w:t>
      </w:r>
      <w:proofErr w:type="spellEnd"/>
      <w:r w:rsidRPr="00A030F6">
        <w:rPr>
          <w:rStyle w:val="Hiperlink"/>
          <w:rFonts w:ascii="Arial" w:hAnsi="Arial" w:cs="Arial"/>
          <w:color w:val="000000"/>
          <w:sz w:val="24"/>
          <w:szCs w:val="24"/>
        </w:rPr>
        <w:t xml:space="preserve"> poderá servir de meio ao incentivo dos gerentes em seus afazeres e, com a aplicação de dispositivos móveis, </w:t>
      </w:r>
      <w:r>
        <w:rPr>
          <w:rStyle w:val="Hiperlink"/>
          <w:rFonts w:ascii="Arial" w:hAnsi="Arial" w:cs="Arial"/>
          <w:color w:val="000000"/>
          <w:sz w:val="24"/>
          <w:szCs w:val="24"/>
        </w:rPr>
        <w:t>eles</w:t>
      </w:r>
      <w:r w:rsidRPr="00A030F6">
        <w:rPr>
          <w:rStyle w:val="Hiperlink"/>
          <w:rFonts w:ascii="Arial" w:hAnsi="Arial" w:cs="Arial"/>
          <w:color w:val="000000"/>
          <w:sz w:val="24"/>
          <w:szCs w:val="24"/>
        </w:rPr>
        <w:t xml:space="preserve"> </w:t>
      </w:r>
      <w:r w:rsidR="001A5C52">
        <w:rPr>
          <w:rStyle w:val="Hiperlink"/>
          <w:rFonts w:ascii="Arial" w:hAnsi="Arial" w:cs="Arial"/>
          <w:color w:val="000000"/>
          <w:sz w:val="24"/>
          <w:szCs w:val="24"/>
        </w:rPr>
        <w:t>tendem a gozar</w:t>
      </w:r>
      <w:r w:rsidRPr="00A030F6">
        <w:rPr>
          <w:rStyle w:val="Hiperlink"/>
          <w:rFonts w:ascii="Arial" w:hAnsi="Arial" w:cs="Arial"/>
          <w:color w:val="000000"/>
          <w:sz w:val="24"/>
          <w:szCs w:val="24"/>
        </w:rPr>
        <w:t xml:space="preserve"> de um maior envolvimento no acompanhamento de projetos, trazendo uma aproximação à vida das pessoas com a adesão e o uso do aplicativo.</w:t>
      </w:r>
      <w:r w:rsidR="00F81E8B">
        <w:rPr>
          <w:rFonts w:ascii="Arial" w:eastAsia="Arial" w:hAnsi="Arial" w:cs="Arial"/>
          <w:sz w:val="24"/>
          <w:szCs w:val="24"/>
        </w:rPr>
        <w:t xml:space="preserve"> </w:t>
      </w:r>
    </w:p>
    <w:p w14:paraId="5166DC29" w14:textId="7C635DBB" w:rsidR="00F81E8B" w:rsidRPr="00EC162A" w:rsidRDefault="00F81E8B" w:rsidP="00EC162A">
      <w:pPr>
        <w:pStyle w:val="Ttulo2"/>
      </w:pPr>
      <w:bookmarkStart w:id="4" w:name="_Toc499123462"/>
      <w:r>
        <w:t>1.2 Objetivos</w:t>
      </w:r>
      <w:bookmarkEnd w:id="4"/>
    </w:p>
    <w:p w14:paraId="43CEFEFE" w14:textId="76A19972" w:rsidR="00F81E8B" w:rsidRDefault="001B4A10" w:rsidP="00EC162A">
      <w:pPr>
        <w:spacing w:line="360" w:lineRule="auto"/>
        <w:ind w:firstLine="1134"/>
        <w:jc w:val="both"/>
        <w:rPr>
          <w:rFonts w:ascii="Arial" w:hAnsi="Arial" w:cs="Arial"/>
          <w:sz w:val="24"/>
          <w:szCs w:val="24"/>
        </w:rPr>
      </w:pPr>
      <w:r w:rsidRPr="00A030F6">
        <w:rPr>
          <w:rFonts w:ascii="Arial" w:hAnsi="Arial" w:cs="Arial"/>
          <w:color w:val="000000"/>
          <w:sz w:val="24"/>
          <w:szCs w:val="24"/>
        </w:rPr>
        <w:t>O objetivo geral deste trabalho é criar um ambiente mais simples, interativo e divertido para o gerenciamento de projetos, através da im</w:t>
      </w:r>
      <w:r>
        <w:rPr>
          <w:rFonts w:ascii="Arial" w:hAnsi="Arial" w:cs="Arial"/>
          <w:color w:val="000000"/>
          <w:sz w:val="24"/>
          <w:szCs w:val="24"/>
        </w:rPr>
        <w:t>plementação de um aplicativo</w:t>
      </w:r>
      <w:r w:rsidRPr="00A030F6">
        <w:rPr>
          <w:rFonts w:ascii="Arial" w:hAnsi="Arial" w:cs="Arial"/>
          <w:color w:val="000000"/>
          <w:sz w:val="24"/>
          <w:szCs w:val="24"/>
        </w:rPr>
        <w:t xml:space="preserve"> utilizando tecnologias móveis e </w:t>
      </w:r>
      <w:r>
        <w:rPr>
          <w:rFonts w:ascii="Arial" w:hAnsi="Arial" w:cs="Arial"/>
          <w:color w:val="000000"/>
          <w:sz w:val="24"/>
          <w:szCs w:val="24"/>
        </w:rPr>
        <w:t xml:space="preserve">baseado em </w:t>
      </w:r>
      <w:proofErr w:type="spellStart"/>
      <w:r w:rsidRPr="00A030F6">
        <w:rPr>
          <w:rFonts w:ascii="Arial" w:hAnsi="Arial" w:cs="Arial"/>
          <w:color w:val="000000"/>
          <w:sz w:val="24"/>
          <w:szCs w:val="24"/>
        </w:rPr>
        <w:t>gamificação</w:t>
      </w:r>
      <w:proofErr w:type="spellEnd"/>
      <w:r>
        <w:rPr>
          <w:rFonts w:ascii="Arial" w:hAnsi="Arial" w:cs="Arial"/>
          <w:color w:val="000000"/>
          <w:sz w:val="24"/>
          <w:szCs w:val="24"/>
        </w:rPr>
        <w:t>.</w:t>
      </w:r>
      <w:r w:rsidR="00F81E8B">
        <w:rPr>
          <w:rFonts w:ascii="Arial" w:hAnsi="Arial" w:cs="Arial"/>
          <w:sz w:val="24"/>
          <w:szCs w:val="24"/>
        </w:rPr>
        <w:t xml:space="preserve"> </w:t>
      </w:r>
    </w:p>
    <w:p w14:paraId="211FD176" w14:textId="308894D0" w:rsidR="00453A2B" w:rsidRPr="00453A2B" w:rsidRDefault="00F81E8B" w:rsidP="00EC162A">
      <w:pPr>
        <w:pStyle w:val="Ttulo3"/>
        <w:spacing w:before="0" w:line="360" w:lineRule="auto"/>
        <w:ind w:firstLine="1134"/>
      </w:pPr>
      <w:bookmarkStart w:id="5" w:name="_Toc499123463"/>
      <w:r>
        <w:t xml:space="preserve">1.2.2 Objetivos </w:t>
      </w:r>
      <w:r>
        <w:rPr>
          <w:color w:val="000000"/>
        </w:rPr>
        <w:t>e</w:t>
      </w:r>
      <w:r>
        <w:t>specíficos</w:t>
      </w:r>
      <w:bookmarkEnd w:id="5"/>
    </w:p>
    <w:p w14:paraId="2B1A872B" w14:textId="77777777" w:rsidR="00D34CD1" w:rsidRPr="00A030F6" w:rsidRDefault="00D34CD1" w:rsidP="00D34CD1">
      <w:pPr>
        <w:spacing w:line="360" w:lineRule="auto"/>
        <w:ind w:firstLine="1134"/>
        <w:jc w:val="both"/>
        <w:rPr>
          <w:rFonts w:ascii="Arial" w:hAnsi="Arial" w:cs="Arial"/>
          <w:color w:val="000000"/>
          <w:sz w:val="24"/>
          <w:szCs w:val="24"/>
        </w:rPr>
      </w:pPr>
      <w:r w:rsidRPr="00A030F6">
        <w:rPr>
          <w:rFonts w:ascii="Arial" w:hAnsi="Arial" w:cs="Arial"/>
          <w:color w:val="000000"/>
          <w:sz w:val="24"/>
          <w:szCs w:val="24"/>
        </w:rPr>
        <w:t xml:space="preserve">Como objetivos específicos, destacam-se: </w:t>
      </w:r>
    </w:p>
    <w:p w14:paraId="33C04A66" w14:textId="77777777" w:rsidR="00D34CD1" w:rsidRPr="004D3529" w:rsidRDefault="00D34CD1" w:rsidP="00D34CD1">
      <w:pPr>
        <w:numPr>
          <w:ilvl w:val="0"/>
          <w:numId w:val="4"/>
        </w:numPr>
        <w:spacing w:after="0" w:line="360" w:lineRule="auto"/>
        <w:jc w:val="both"/>
        <w:rPr>
          <w:rFonts w:ascii="Arial" w:hAnsi="Arial" w:cs="Arial"/>
          <w:sz w:val="24"/>
          <w:szCs w:val="24"/>
        </w:rPr>
      </w:pPr>
      <w:r w:rsidRPr="004D3529">
        <w:rPr>
          <w:rFonts w:ascii="Arial" w:hAnsi="Arial" w:cs="Arial"/>
          <w:color w:val="000000"/>
          <w:sz w:val="24"/>
          <w:szCs w:val="24"/>
        </w:rPr>
        <w:t>Fazer um levantamento da literatura relacionada a gerenciamento de projetos</w:t>
      </w:r>
      <w:r>
        <w:rPr>
          <w:rFonts w:ascii="Arial" w:hAnsi="Arial" w:cs="Arial"/>
          <w:color w:val="000000"/>
          <w:sz w:val="24"/>
          <w:szCs w:val="24"/>
        </w:rPr>
        <w:t xml:space="preserve"> e</w:t>
      </w:r>
      <w:r w:rsidRPr="004D3529">
        <w:rPr>
          <w:rFonts w:ascii="Arial" w:hAnsi="Arial" w:cs="Arial"/>
          <w:color w:val="000000"/>
          <w:sz w:val="24"/>
          <w:szCs w:val="24"/>
        </w:rPr>
        <w:t xml:space="preserve"> </w:t>
      </w:r>
      <w:proofErr w:type="spellStart"/>
      <w:r w:rsidRPr="004D3529">
        <w:rPr>
          <w:rFonts w:ascii="Arial" w:hAnsi="Arial" w:cs="Arial"/>
          <w:color w:val="000000"/>
          <w:sz w:val="24"/>
          <w:szCs w:val="24"/>
        </w:rPr>
        <w:t>gamificação</w:t>
      </w:r>
      <w:proofErr w:type="spellEnd"/>
      <w:r w:rsidRPr="004D3529">
        <w:rPr>
          <w:rFonts w:ascii="Arial" w:hAnsi="Arial" w:cs="Arial"/>
          <w:color w:val="000000"/>
          <w:sz w:val="24"/>
          <w:szCs w:val="24"/>
        </w:rPr>
        <w:t>;</w:t>
      </w:r>
    </w:p>
    <w:p w14:paraId="72F2F35C" w14:textId="279B9580" w:rsidR="00D34CD1" w:rsidRPr="00A42911" w:rsidRDefault="00D34CD1" w:rsidP="00D34CD1">
      <w:pPr>
        <w:numPr>
          <w:ilvl w:val="0"/>
          <w:numId w:val="4"/>
        </w:numPr>
        <w:suppressAutoHyphens w:val="0"/>
        <w:spacing w:after="0" w:line="360" w:lineRule="auto"/>
        <w:jc w:val="both"/>
        <w:rPr>
          <w:rFonts w:ascii="Arial" w:hAnsi="Arial" w:cs="Arial"/>
          <w:sz w:val="24"/>
          <w:szCs w:val="24"/>
        </w:rPr>
      </w:pPr>
      <w:r w:rsidRPr="00A42911">
        <w:rPr>
          <w:rFonts w:ascii="Arial" w:hAnsi="Arial" w:cs="Arial"/>
          <w:sz w:val="24"/>
          <w:szCs w:val="24"/>
        </w:rPr>
        <w:t xml:space="preserve">Estudar, propor e desenvolver uma </w:t>
      </w:r>
      <w:r w:rsidR="00324CF9">
        <w:rPr>
          <w:rFonts w:ascii="Arial" w:hAnsi="Arial" w:cs="Arial"/>
          <w:sz w:val="24"/>
          <w:szCs w:val="24"/>
        </w:rPr>
        <w:t xml:space="preserve">solução </w:t>
      </w:r>
      <w:r w:rsidRPr="007C14C6">
        <w:rPr>
          <w:rFonts w:ascii="Arial" w:hAnsi="Arial" w:cs="Arial"/>
          <w:i/>
          <w:sz w:val="24"/>
          <w:szCs w:val="24"/>
        </w:rPr>
        <w:t>web</w:t>
      </w:r>
      <w:r w:rsidR="007C14C6" w:rsidRPr="007C14C6">
        <w:rPr>
          <w:rFonts w:ascii="Arial" w:hAnsi="Arial" w:cs="Arial"/>
          <w:i/>
          <w:sz w:val="24"/>
          <w:szCs w:val="24"/>
        </w:rPr>
        <w:t>/mobile</w:t>
      </w:r>
      <w:r>
        <w:rPr>
          <w:rFonts w:ascii="Arial" w:hAnsi="Arial" w:cs="Arial"/>
          <w:sz w:val="24"/>
          <w:szCs w:val="24"/>
        </w:rPr>
        <w:t xml:space="preserve"> </w:t>
      </w:r>
      <w:r w:rsidRPr="00A42911">
        <w:rPr>
          <w:rFonts w:ascii="Arial" w:hAnsi="Arial" w:cs="Arial"/>
          <w:sz w:val="24"/>
          <w:szCs w:val="24"/>
        </w:rPr>
        <w:t>com as fases da metodolog</w:t>
      </w:r>
      <w:r w:rsidRPr="004D3529">
        <w:rPr>
          <w:rFonts w:ascii="Arial" w:hAnsi="Arial" w:cs="Arial"/>
          <w:sz w:val="24"/>
          <w:szCs w:val="24"/>
        </w:rPr>
        <w:t>ia de gerenciamento de projetos;</w:t>
      </w:r>
      <w:r w:rsidRPr="00A42911">
        <w:rPr>
          <w:rFonts w:ascii="Arial" w:hAnsi="Arial" w:cs="Arial"/>
          <w:sz w:val="24"/>
          <w:szCs w:val="24"/>
        </w:rPr>
        <w:t> </w:t>
      </w:r>
    </w:p>
    <w:p w14:paraId="6629784B" w14:textId="2A85A7E1" w:rsidR="001D51A6" w:rsidRPr="00D12E79" w:rsidRDefault="00D34CD1" w:rsidP="00EC162A">
      <w:pPr>
        <w:numPr>
          <w:ilvl w:val="0"/>
          <w:numId w:val="4"/>
        </w:numPr>
        <w:spacing w:line="360" w:lineRule="auto"/>
        <w:jc w:val="both"/>
        <w:rPr>
          <w:rFonts w:ascii="Arial" w:hAnsi="Arial" w:cs="Arial"/>
          <w:b/>
          <w:sz w:val="24"/>
          <w:szCs w:val="24"/>
        </w:rPr>
      </w:pPr>
      <w:r w:rsidRPr="00A42911">
        <w:rPr>
          <w:rFonts w:ascii="Arial" w:hAnsi="Arial" w:cs="Arial"/>
          <w:sz w:val="24"/>
          <w:szCs w:val="24"/>
        </w:rPr>
        <w:t xml:space="preserve">Utilizar </w:t>
      </w:r>
      <w:r>
        <w:rPr>
          <w:rFonts w:ascii="Arial" w:hAnsi="Arial" w:cs="Arial"/>
          <w:sz w:val="24"/>
          <w:szCs w:val="24"/>
        </w:rPr>
        <w:t>elementos</w:t>
      </w:r>
      <w:r w:rsidRPr="00A42911">
        <w:rPr>
          <w:rFonts w:ascii="Arial" w:hAnsi="Arial" w:cs="Arial"/>
          <w:sz w:val="24"/>
          <w:szCs w:val="24"/>
        </w:rPr>
        <w:t xml:space="preserve"> de </w:t>
      </w:r>
      <w:proofErr w:type="spellStart"/>
      <w:r w:rsidRPr="004D3529">
        <w:rPr>
          <w:rFonts w:ascii="Arial" w:hAnsi="Arial" w:cs="Arial"/>
          <w:sz w:val="24"/>
          <w:szCs w:val="24"/>
        </w:rPr>
        <w:t>gamificação</w:t>
      </w:r>
      <w:proofErr w:type="spellEnd"/>
      <w:r w:rsidRPr="00A42911">
        <w:rPr>
          <w:rFonts w:ascii="Arial" w:hAnsi="Arial" w:cs="Arial"/>
          <w:sz w:val="24"/>
          <w:szCs w:val="24"/>
        </w:rPr>
        <w:t xml:space="preserve"> n</w:t>
      </w:r>
      <w:r w:rsidRPr="004D3529">
        <w:rPr>
          <w:rFonts w:ascii="Arial" w:hAnsi="Arial" w:cs="Arial"/>
          <w:sz w:val="24"/>
          <w:szCs w:val="24"/>
        </w:rPr>
        <w:t>o aplicativo a ser desenvolvido.</w:t>
      </w:r>
    </w:p>
    <w:p w14:paraId="371B46A9" w14:textId="5FE680FA" w:rsidR="00F81E8B" w:rsidRPr="00FA23B9" w:rsidRDefault="00F81E8B" w:rsidP="00FA23B9">
      <w:pPr>
        <w:pStyle w:val="Ttulo2"/>
      </w:pPr>
      <w:bookmarkStart w:id="6" w:name="_Toc499123464"/>
      <w:r>
        <w:t>1.3 Metodologia</w:t>
      </w:r>
      <w:bookmarkEnd w:id="6"/>
    </w:p>
    <w:p w14:paraId="2C728967" w14:textId="68349E2E"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Quanto ao tratamento dos objetivos, a metodologia a ser aplicada é a pesquisa exploratória, resultando em um levantamento de diversos estudos das áreas de conhecimento e tecnologias utilizadas. Como forma de colocar em prática os conhecimentos adquiridos ao longo do trabalho, será implementado um aplicativo e efetuada uma pesquisa aplicada, permitindo o seu amplo e det</w:t>
      </w:r>
      <w:r w:rsidR="00140F0D">
        <w:rPr>
          <w:rFonts w:ascii="Arial" w:hAnsi="Arial" w:cs="Arial"/>
          <w:color w:val="000000"/>
          <w:sz w:val="24"/>
          <w:szCs w:val="24"/>
        </w:rPr>
        <w:t>alhado conhecimento, assim como</w:t>
      </w:r>
      <w:r w:rsidRPr="00A030F6">
        <w:rPr>
          <w:rFonts w:ascii="Arial" w:hAnsi="Arial" w:cs="Arial"/>
          <w:color w:val="000000"/>
          <w:sz w:val="24"/>
          <w:szCs w:val="24"/>
        </w:rPr>
        <w:t xml:space="preserve"> a aplicação prática dos conhecimentos adquiridos.</w:t>
      </w:r>
      <w:r>
        <w:rPr>
          <w:rFonts w:ascii="Arial" w:hAnsi="Arial" w:cs="Arial"/>
          <w:color w:val="000000"/>
          <w:sz w:val="24"/>
          <w:szCs w:val="24"/>
        </w:rPr>
        <w:t xml:space="preserve">   </w:t>
      </w:r>
    </w:p>
    <w:p w14:paraId="64862B0B" w14:textId="77777777" w:rsidR="00D12E79" w:rsidRDefault="00D12E79" w:rsidP="001C7544">
      <w:pPr>
        <w:spacing w:after="0" w:line="360" w:lineRule="auto"/>
        <w:ind w:firstLine="1134"/>
        <w:contextualSpacing/>
        <w:jc w:val="both"/>
        <w:rPr>
          <w:rFonts w:ascii="Arial" w:hAnsi="Arial" w:cs="Arial"/>
          <w:color w:val="000000"/>
          <w:sz w:val="24"/>
          <w:szCs w:val="24"/>
        </w:rPr>
      </w:pPr>
    </w:p>
    <w:p w14:paraId="410DFD40" w14:textId="77777777"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lastRenderedPageBreak/>
        <w:t xml:space="preserve">Em relação aos procedimentos técnicos, será realizada a pesquisa bibliográfica para identificação dos ambientes de coletas de dados, sendo constituída principalmente de livros, artigos de periódicos e teses relacionadas aos temas de </w:t>
      </w:r>
      <w:r>
        <w:rPr>
          <w:rFonts w:ascii="Arial" w:hAnsi="Arial" w:cs="Arial"/>
          <w:color w:val="000000"/>
          <w:sz w:val="24"/>
          <w:szCs w:val="24"/>
        </w:rPr>
        <w:t>gerenciamento</w:t>
      </w:r>
      <w:r w:rsidRPr="00A030F6">
        <w:rPr>
          <w:rFonts w:ascii="Arial" w:hAnsi="Arial" w:cs="Arial"/>
          <w:color w:val="000000"/>
          <w:sz w:val="24"/>
          <w:szCs w:val="24"/>
        </w:rPr>
        <w:t xml:space="preserve"> de projetos, </w:t>
      </w:r>
      <w:proofErr w:type="spellStart"/>
      <w:r w:rsidRPr="00A030F6">
        <w:rPr>
          <w:rFonts w:ascii="Arial" w:hAnsi="Arial" w:cs="Arial"/>
          <w:color w:val="000000"/>
          <w:sz w:val="24"/>
          <w:szCs w:val="24"/>
        </w:rPr>
        <w:t>gamificação</w:t>
      </w:r>
      <w:proofErr w:type="spellEnd"/>
      <w:r w:rsidRPr="00A030F6">
        <w:rPr>
          <w:rFonts w:ascii="Arial" w:hAnsi="Arial" w:cs="Arial"/>
          <w:color w:val="000000"/>
          <w:sz w:val="24"/>
          <w:szCs w:val="24"/>
        </w:rPr>
        <w:t xml:space="preserve"> e desenvolvimento</w:t>
      </w:r>
      <w:r>
        <w:rPr>
          <w:rFonts w:ascii="Arial" w:hAnsi="Arial" w:cs="Arial"/>
          <w:color w:val="000000"/>
          <w:sz w:val="24"/>
          <w:szCs w:val="24"/>
        </w:rPr>
        <w:t xml:space="preserve"> de aplicações</w:t>
      </w:r>
      <w:r w:rsidRPr="00A030F6">
        <w:rPr>
          <w:rFonts w:ascii="Arial" w:hAnsi="Arial" w:cs="Arial"/>
          <w:color w:val="000000"/>
          <w:sz w:val="24"/>
          <w:szCs w:val="24"/>
        </w:rPr>
        <w:t xml:space="preserve"> para dispositivos móveis. Por intermédio dessa pesquisa, os dados serão analisados qualitativamente e de forma dedutiva.</w:t>
      </w:r>
    </w:p>
    <w:p w14:paraId="6F329383" w14:textId="135BD100" w:rsidR="00F81E8B" w:rsidRPr="00BB6843" w:rsidRDefault="001C7544" w:rsidP="003D53ED">
      <w:pPr>
        <w:spacing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 xml:space="preserve">Ao final deste trabalho, pretende-se criar um aplicativo chamado </w:t>
      </w:r>
      <w:r w:rsidRPr="00363C07">
        <w:rPr>
          <w:rFonts w:ascii="Arial" w:hAnsi="Arial" w:cs="Arial"/>
          <w:i/>
          <w:color w:val="000000"/>
          <w:sz w:val="24"/>
          <w:szCs w:val="24"/>
        </w:rPr>
        <w:t>Jornada do Gerente</w:t>
      </w:r>
      <w:r w:rsidRPr="00A030F6">
        <w:rPr>
          <w:rFonts w:ascii="Arial" w:hAnsi="Arial" w:cs="Arial"/>
          <w:color w:val="000000"/>
          <w:sz w:val="24"/>
          <w:szCs w:val="24"/>
        </w:rPr>
        <w:t>, contendo elementos como fases, missões, desafios e questionários que colaborarão para</w:t>
      </w:r>
      <w:r w:rsidR="00363C07">
        <w:rPr>
          <w:rFonts w:ascii="Arial" w:hAnsi="Arial" w:cs="Arial"/>
          <w:color w:val="000000"/>
          <w:sz w:val="24"/>
          <w:szCs w:val="24"/>
        </w:rPr>
        <w:t xml:space="preserve"> a</w:t>
      </w:r>
      <w:r w:rsidRPr="00A030F6">
        <w:rPr>
          <w:rFonts w:ascii="Arial" w:hAnsi="Arial" w:cs="Arial"/>
          <w:color w:val="000000"/>
          <w:sz w:val="24"/>
          <w:szCs w:val="24"/>
        </w:rPr>
        <w:t xml:space="preserve"> ludicidade do aplicativo.</w:t>
      </w:r>
    </w:p>
    <w:p w14:paraId="1D2B87E5" w14:textId="0B0FC267" w:rsidR="00F81E8B" w:rsidRPr="00EC162A" w:rsidRDefault="00F81E8B" w:rsidP="00EC162A">
      <w:pPr>
        <w:pStyle w:val="Ttulo2"/>
        <w:rPr>
          <w:i/>
          <w:iCs/>
          <w:color w:val="0000FF"/>
        </w:rPr>
      </w:pPr>
      <w:bookmarkStart w:id="7" w:name="_Toc499123465"/>
      <w:r>
        <w:t>1.4 Estrutura do Trabalho</w:t>
      </w:r>
      <w:bookmarkEnd w:id="7"/>
      <w:r>
        <w:t xml:space="preserve"> </w:t>
      </w:r>
    </w:p>
    <w:p w14:paraId="28EEED0F" w14:textId="4E796A58" w:rsidR="00FA23B9" w:rsidRDefault="005B6244" w:rsidP="00FA23B9">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restante deste trabalho está estruturado conforme apresentado a seguir. O Capítulo 2 </w:t>
      </w:r>
      <w:r w:rsidR="00FA23B9">
        <w:rPr>
          <w:rFonts w:ascii="Arial" w:hAnsi="Arial" w:cs="Arial"/>
          <w:color w:val="000000"/>
          <w:sz w:val="24"/>
          <w:szCs w:val="24"/>
        </w:rPr>
        <w:t>introduz conceitos im</w:t>
      </w:r>
      <w:r w:rsidR="006A138F">
        <w:rPr>
          <w:rFonts w:ascii="Arial" w:hAnsi="Arial" w:cs="Arial"/>
          <w:color w:val="000000"/>
          <w:sz w:val="24"/>
          <w:szCs w:val="24"/>
        </w:rPr>
        <w:t>portantes para o entendimento do</w:t>
      </w:r>
      <w:r w:rsidR="00FA23B9">
        <w:rPr>
          <w:rFonts w:ascii="Arial" w:hAnsi="Arial" w:cs="Arial"/>
          <w:color w:val="000000"/>
          <w:sz w:val="24"/>
          <w:szCs w:val="24"/>
        </w:rPr>
        <w:t xml:space="preserve"> gerenciame</w:t>
      </w:r>
      <w:r w:rsidR="00A617D9">
        <w:rPr>
          <w:rFonts w:ascii="Arial" w:hAnsi="Arial" w:cs="Arial"/>
          <w:color w:val="000000"/>
          <w:sz w:val="24"/>
          <w:szCs w:val="24"/>
        </w:rPr>
        <w:t xml:space="preserve">nto de projetos e seu processo. </w:t>
      </w:r>
      <w:r w:rsidR="00454AF0">
        <w:rPr>
          <w:rFonts w:ascii="Arial" w:hAnsi="Arial" w:cs="Arial"/>
          <w:color w:val="000000"/>
          <w:sz w:val="24"/>
          <w:szCs w:val="24"/>
        </w:rPr>
        <w:t>Nele</w:t>
      </w:r>
      <w:r>
        <w:rPr>
          <w:rFonts w:ascii="Arial" w:hAnsi="Arial" w:cs="Arial"/>
          <w:color w:val="000000"/>
          <w:sz w:val="24"/>
          <w:szCs w:val="24"/>
        </w:rPr>
        <w:t xml:space="preserve"> é </w:t>
      </w:r>
      <w:r w:rsidR="004A2740">
        <w:rPr>
          <w:rFonts w:ascii="Arial" w:hAnsi="Arial" w:cs="Arial"/>
          <w:color w:val="000000"/>
          <w:sz w:val="24"/>
          <w:szCs w:val="24"/>
        </w:rPr>
        <w:t>definido</w:t>
      </w:r>
      <w:r w:rsidR="00FA23B9">
        <w:rPr>
          <w:rFonts w:ascii="Arial" w:hAnsi="Arial" w:cs="Arial"/>
          <w:color w:val="000000"/>
          <w:sz w:val="24"/>
          <w:szCs w:val="24"/>
        </w:rPr>
        <w:t xml:space="preserve"> o que é um projeto, suas característica</w:t>
      </w:r>
      <w:r w:rsidR="004A2740">
        <w:rPr>
          <w:rFonts w:ascii="Arial" w:hAnsi="Arial" w:cs="Arial"/>
          <w:color w:val="000000"/>
          <w:sz w:val="24"/>
          <w:szCs w:val="24"/>
        </w:rPr>
        <w:t>s</w:t>
      </w:r>
      <w:r w:rsidR="00FA23B9">
        <w:rPr>
          <w:rFonts w:ascii="Arial" w:hAnsi="Arial" w:cs="Arial"/>
          <w:color w:val="000000"/>
          <w:sz w:val="24"/>
          <w:szCs w:val="24"/>
        </w:rPr>
        <w:t xml:space="preserve"> e c</w:t>
      </w:r>
      <w:r w:rsidR="00881067">
        <w:rPr>
          <w:rFonts w:ascii="Arial" w:hAnsi="Arial" w:cs="Arial"/>
          <w:color w:val="000000"/>
          <w:sz w:val="24"/>
          <w:szCs w:val="24"/>
        </w:rPr>
        <w:t>iclo de vida</w:t>
      </w:r>
      <w:r w:rsidR="004A2740">
        <w:rPr>
          <w:rFonts w:ascii="Arial" w:hAnsi="Arial" w:cs="Arial"/>
          <w:color w:val="000000"/>
          <w:sz w:val="24"/>
          <w:szCs w:val="24"/>
        </w:rPr>
        <w:t>,</w:t>
      </w:r>
      <w:r w:rsidR="00881067">
        <w:rPr>
          <w:rFonts w:ascii="Arial" w:hAnsi="Arial" w:cs="Arial"/>
          <w:color w:val="000000"/>
          <w:sz w:val="24"/>
          <w:szCs w:val="24"/>
        </w:rPr>
        <w:t xml:space="preserve"> como também</w:t>
      </w:r>
      <w:r w:rsidR="00FA23B9">
        <w:rPr>
          <w:rFonts w:ascii="Arial" w:hAnsi="Arial" w:cs="Arial"/>
          <w:color w:val="000000"/>
          <w:sz w:val="24"/>
          <w:szCs w:val="24"/>
        </w:rPr>
        <w:t xml:space="preserve"> </w:t>
      </w:r>
      <w:r>
        <w:rPr>
          <w:rFonts w:ascii="Arial" w:hAnsi="Arial" w:cs="Arial"/>
          <w:color w:val="000000"/>
          <w:sz w:val="24"/>
          <w:szCs w:val="24"/>
        </w:rPr>
        <w:t>são</w:t>
      </w:r>
      <w:r w:rsidR="004A2740">
        <w:rPr>
          <w:rFonts w:ascii="Arial" w:hAnsi="Arial" w:cs="Arial"/>
          <w:color w:val="000000"/>
          <w:sz w:val="24"/>
          <w:szCs w:val="24"/>
        </w:rPr>
        <w:t xml:space="preserve"> citados e descritos</w:t>
      </w:r>
      <w:r w:rsidR="00FA23B9">
        <w:rPr>
          <w:rFonts w:ascii="Arial" w:hAnsi="Arial" w:cs="Arial"/>
          <w:color w:val="000000"/>
          <w:sz w:val="24"/>
          <w:szCs w:val="24"/>
        </w:rPr>
        <w:t xml:space="preserve"> grupos de processos do gerenciamento de projetos e as áreas do conhecimento. </w:t>
      </w:r>
    </w:p>
    <w:p w14:paraId="0EF24B28" w14:textId="29959E77" w:rsidR="00FA23B9" w:rsidRPr="00881067" w:rsidRDefault="00606554" w:rsidP="00881067">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w:t>
      </w:r>
      <w:r w:rsidR="00FA23B9">
        <w:rPr>
          <w:rFonts w:ascii="Arial" w:hAnsi="Arial" w:cs="Arial"/>
          <w:color w:val="000000"/>
          <w:sz w:val="24"/>
          <w:szCs w:val="24"/>
        </w:rPr>
        <w:t>termo</w:t>
      </w:r>
      <w:r w:rsidR="00FA23B9" w:rsidRPr="000B645F">
        <w:rPr>
          <w:rFonts w:ascii="Arial" w:hAnsi="Arial" w:cs="Arial"/>
          <w:color w:val="000000"/>
          <w:sz w:val="24"/>
          <w:szCs w:val="24"/>
        </w:rPr>
        <w:t xml:space="preserve"> </w:t>
      </w:r>
      <w:proofErr w:type="spellStart"/>
      <w:r w:rsidR="00FA23B9" w:rsidRPr="000B645F">
        <w:rPr>
          <w:rFonts w:ascii="Arial" w:hAnsi="Arial" w:cs="Arial"/>
          <w:color w:val="000000"/>
          <w:sz w:val="24"/>
          <w:szCs w:val="24"/>
        </w:rPr>
        <w:t>gamificação</w:t>
      </w:r>
      <w:proofErr w:type="spellEnd"/>
      <w:r>
        <w:rPr>
          <w:rFonts w:ascii="Arial" w:hAnsi="Arial" w:cs="Arial"/>
          <w:color w:val="000000"/>
          <w:sz w:val="24"/>
          <w:szCs w:val="24"/>
        </w:rPr>
        <w:t xml:space="preserve"> é apresentado no Capítulo 3</w:t>
      </w:r>
      <w:r w:rsidR="00FA23B9" w:rsidRPr="000B645F">
        <w:rPr>
          <w:rFonts w:ascii="Arial" w:hAnsi="Arial" w:cs="Arial"/>
          <w:color w:val="000000"/>
          <w:sz w:val="24"/>
          <w:szCs w:val="24"/>
        </w:rPr>
        <w:t xml:space="preserve">, </w:t>
      </w:r>
      <w:r>
        <w:rPr>
          <w:rFonts w:ascii="Arial" w:hAnsi="Arial" w:cs="Arial"/>
          <w:color w:val="000000"/>
          <w:sz w:val="24"/>
          <w:szCs w:val="24"/>
        </w:rPr>
        <w:t>juntamente com</w:t>
      </w:r>
      <w:r w:rsidR="00FA23B9">
        <w:rPr>
          <w:rFonts w:ascii="Arial" w:hAnsi="Arial" w:cs="Arial"/>
          <w:color w:val="000000"/>
          <w:sz w:val="24"/>
          <w:szCs w:val="24"/>
        </w:rPr>
        <w:t xml:space="preserve"> sua história e </w:t>
      </w:r>
      <w:r w:rsidR="00881067">
        <w:rPr>
          <w:rFonts w:ascii="Arial" w:hAnsi="Arial" w:cs="Arial"/>
          <w:color w:val="000000"/>
          <w:sz w:val="24"/>
          <w:szCs w:val="24"/>
        </w:rPr>
        <w:t>aplicabilidade nos negócios</w:t>
      </w:r>
      <w:r w:rsidR="00FA23B9" w:rsidRPr="000B645F">
        <w:rPr>
          <w:rFonts w:ascii="Arial" w:hAnsi="Arial" w:cs="Arial"/>
          <w:color w:val="000000"/>
          <w:sz w:val="24"/>
          <w:szCs w:val="24"/>
        </w:rPr>
        <w:t xml:space="preserve"> </w:t>
      </w:r>
      <w:r w:rsidR="00881067">
        <w:rPr>
          <w:rFonts w:ascii="Arial" w:hAnsi="Arial" w:cs="Arial"/>
          <w:color w:val="000000"/>
          <w:sz w:val="24"/>
          <w:szCs w:val="24"/>
        </w:rPr>
        <w:t>b</w:t>
      </w:r>
      <w:r w:rsidR="00FA23B9">
        <w:rPr>
          <w:rFonts w:ascii="Arial" w:hAnsi="Arial" w:cs="Arial"/>
          <w:color w:val="000000"/>
          <w:sz w:val="24"/>
          <w:szCs w:val="24"/>
        </w:rPr>
        <w:t>em como a definição de jogo, os</w:t>
      </w:r>
      <w:r w:rsidR="00FA23B9" w:rsidRPr="000B645F">
        <w:rPr>
          <w:rFonts w:ascii="Arial" w:hAnsi="Arial" w:cs="Arial"/>
          <w:color w:val="000000"/>
          <w:sz w:val="24"/>
          <w:szCs w:val="24"/>
        </w:rPr>
        <w:t xml:space="preserve"> elementos</w:t>
      </w:r>
      <w:r w:rsidR="001B0853">
        <w:rPr>
          <w:rFonts w:ascii="Arial" w:hAnsi="Arial" w:cs="Arial"/>
          <w:color w:val="000000"/>
          <w:sz w:val="24"/>
          <w:szCs w:val="24"/>
        </w:rPr>
        <w:t xml:space="preserve"> dos</w:t>
      </w:r>
      <w:r w:rsidR="00FA23B9">
        <w:rPr>
          <w:rFonts w:ascii="Arial" w:hAnsi="Arial" w:cs="Arial"/>
          <w:color w:val="000000"/>
          <w:sz w:val="24"/>
          <w:szCs w:val="24"/>
        </w:rPr>
        <w:t xml:space="preserve"> jogos</w:t>
      </w:r>
      <w:r w:rsidR="00FA23B9" w:rsidRPr="000B645F">
        <w:rPr>
          <w:rFonts w:ascii="Arial" w:hAnsi="Arial" w:cs="Arial"/>
          <w:color w:val="000000"/>
          <w:sz w:val="24"/>
          <w:szCs w:val="24"/>
        </w:rPr>
        <w:t xml:space="preserve"> e os tipos de jogadores existentes</w:t>
      </w:r>
      <w:r w:rsidR="00FA23B9">
        <w:rPr>
          <w:rFonts w:ascii="Arial" w:hAnsi="Arial" w:cs="Arial"/>
          <w:color w:val="000000"/>
          <w:sz w:val="24"/>
          <w:szCs w:val="24"/>
        </w:rPr>
        <w:t>.</w:t>
      </w:r>
      <w:r w:rsidR="00881067">
        <w:rPr>
          <w:rFonts w:ascii="Arial" w:hAnsi="Arial" w:cs="Arial"/>
          <w:color w:val="000000"/>
          <w:sz w:val="24"/>
          <w:szCs w:val="24"/>
        </w:rPr>
        <w:t xml:space="preserve"> </w:t>
      </w:r>
      <w:r w:rsidR="00454AF0">
        <w:rPr>
          <w:rFonts w:ascii="Arial" w:hAnsi="Arial" w:cs="Arial"/>
          <w:color w:val="000000"/>
          <w:sz w:val="24"/>
          <w:szCs w:val="24"/>
        </w:rPr>
        <w:t>O Capítulo 4</w:t>
      </w:r>
      <w:r w:rsidR="00FA23B9">
        <w:rPr>
          <w:rFonts w:ascii="Arial" w:hAnsi="Arial" w:cs="Arial"/>
          <w:color w:val="000000"/>
          <w:sz w:val="24"/>
          <w:szCs w:val="24"/>
        </w:rPr>
        <w:t xml:space="preserve"> </w:t>
      </w:r>
      <w:r w:rsidR="00FA23B9" w:rsidRPr="00D54555">
        <w:rPr>
          <w:rFonts w:ascii="Arial" w:hAnsi="Arial" w:cs="Arial"/>
          <w:color w:val="1D262A"/>
          <w:sz w:val="24"/>
          <w:szCs w:val="24"/>
        </w:rPr>
        <w:t xml:space="preserve">trata da </w:t>
      </w:r>
      <w:r w:rsidR="00FA23B9" w:rsidRPr="00F73C48">
        <w:rPr>
          <w:rFonts w:ascii="Arial" w:hAnsi="Arial" w:cs="Arial"/>
          <w:color w:val="000000" w:themeColor="text1"/>
          <w:sz w:val="24"/>
          <w:szCs w:val="24"/>
        </w:rPr>
        <w:t xml:space="preserve">especificação e contextualização do aplicativo </w:t>
      </w:r>
      <w:r w:rsidR="00FA23B9" w:rsidRPr="00F73C48">
        <w:rPr>
          <w:rFonts w:ascii="Arial" w:hAnsi="Arial" w:cs="Arial"/>
          <w:i/>
          <w:color w:val="000000" w:themeColor="text1"/>
          <w:sz w:val="24"/>
          <w:szCs w:val="24"/>
        </w:rPr>
        <w:t>Jornada do Gerente</w:t>
      </w:r>
      <w:r w:rsidR="00FA23B9" w:rsidRPr="00F73C48">
        <w:rPr>
          <w:rFonts w:ascii="Arial" w:hAnsi="Arial" w:cs="Arial"/>
          <w:color w:val="000000" w:themeColor="text1"/>
          <w:sz w:val="24"/>
          <w:szCs w:val="24"/>
        </w:rPr>
        <w:t xml:space="preserve"> que foi desenvolvido. </w:t>
      </w:r>
    </w:p>
    <w:p w14:paraId="3CF22A86" w14:textId="5C057142" w:rsidR="00F81E8B" w:rsidRPr="00FA23B9" w:rsidRDefault="00FA23B9" w:rsidP="00FA23B9">
      <w:pPr>
        <w:spacing w:after="0" w:line="360" w:lineRule="auto"/>
        <w:ind w:firstLine="1134"/>
        <w:jc w:val="both"/>
        <w:rPr>
          <w:rFonts w:ascii="Arial" w:hAnsi="Arial" w:cs="Arial"/>
          <w:color w:val="1D262A"/>
          <w:sz w:val="24"/>
          <w:szCs w:val="24"/>
        </w:rPr>
      </w:pPr>
      <w:r>
        <w:rPr>
          <w:rFonts w:ascii="Arial" w:hAnsi="Arial" w:cs="Arial"/>
          <w:sz w:val="24"/>
          <w:szCs w:val="24"/>
        </w:rPr>
        <w:t>Por fim, e</w:t>
      </w:r>
      <w:r w:rsidR="00BB6843" w:rsidRPr="00BB6843">
        <w:rPr>
          <w:rFonts w:ascii="Arial" w:hAnsi="Arial" w:cs="Arial"/>
          <w:sz w:val="24"/>
          <w:szCs w:val="24"/>
        </w:rPr>
        <w:t>sse trabalho encerra com as conclusões e trabalhos futuros</w:t>
      </w:r>
      <w:r>
        <w:rPr>
          <w:rFonts w:ascii="Arial" w:hAnsi="Arial" w:cs="Arial"/>
          <w:sz w:val="24"/>
          <w:szCs w:val="24"/>
        </w:rPr>
        <w:t>.</w:t>
      </w:r>
    </w:p>
    <w:p w14:paraId="518D7BA0" w14:textId="15FC6F5D" w:rsidR="00F81E8B" w:rsidRDefault="0010709D" w:rsidP="00DE13FD">
      <w:pPr>
        <w:pStyle w:val="Ttulo1"/>
      </w:pPr>
      <w:bookmarkStart w:id="8" w:name="_Toc499123466"/>
      <w:r>
        <w:lastRenderedPageBreak/>
        <w:t>2 GERENCIAMENTO</w:t>
      </w:r>
      <w:r w:rsidR="00BD27CC" w:rsidRPr="00BD27CC">
        <w:t xml:space="preserve"> DE PROJETOS</w:t>
      </w:r>
      <w:bookmarkEnd w:id="8"/>
    </w:p>
    <w:p w14:paraId="287A8A26" w14:textId="77777777" w:rsidR="00502160" w:rsidRPr="00502160" w:rsidRDefault="00502160" w:rsidP="00502160"/>
    <w:p w14:paraId="338EE3F3" w14:textId="00B319BA" w:rsidR="00F81E8B" w:rsidRDefault="00BD27CC" w:rsidP="003D53ED">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0B645F">
        <w:rPr>
          <w:rFonts w:ascii="Arial" w:hAnsi="Arial" w:cs="Arial"/>
          <w:color w:val="000000"/>
          <w:sz w:val="24"/>
          <w:szCs w:val="24"/>
        </w:rPr>
        <w:t xml:space="preserve">Este capítulo aborda conceitos básicos que permitem o entendimento geral do processo de gerenciamento de projetos. Começando com a definição de projetos, subprojetos, programas e portfólio, passando pelo ciclo de vida de um projeto, os grupos de processo de gerenciamento de projetos e as áreas de conhecimento. Ao final, será feita uma apresentação sobre o ambiente organizacional, o escritório de gerenciamento de projeto e o processo de gerenciamento de projeto sugerido por Vargas (2016). </w:t>
      </w:r>
      <w:r w:rsidR="00516A84">
        <w:rPr>
          <w:rFonts w:ascii="Arial" w:hAnsi="Arial" w:cs="Arial"/>
          <w:color w:val="000000"/>
          <w:sz w:val="24"/>
          <w:szCs w:val="24"/>
        </w:rPr>
        <w:t>É importante ressaltar que na publicação deste trabalho</w:t>
      </w:r>
      <w:r w:rsidR="00E26F9D">
        <w:rPr>
          <w:rFonts w:ascii="Arial" w:hAnsi="Arial" w:cs="Arial"/>
          <w:color w:val="000000"/>
          <w:sz w:val="24"/>
          <w:szCs w:val="24"/>
        </w:rPr>
        <w:t xml:space="preserve"> foi lançada a 6</w:t>
      </w:r>
      <w:r w:rsidR="00E26F9D" w:rsidRPr="00343BC4">
        <w:rPr>
          <w:rFonts w:ascii="Arial" w:hAnsi="Arial" w:cs="Arial"/>
          <w:color w:val="000000"/>
          <w:sz w:val="24"/>
          <w:szCs w:val="24"/>
        </w:rPr>
        <w:t>ª</w:t>
      </w:r>
      <w:r w:rsidR="00E26F9D">
        <w:rPr>
          <w:rFonts w:ascii="Arial" w:hAnsi="Arial" w:cs="Arial"/>
          <w:color w:val="000000"/>
          <w:sz w:val="24"/>
          <w:szCs w:val="24"/>
        </w:rPr>
        <w:t xml:space="preserve"> Edição do </w:t>
      </w:r>
      <w:r w:rsidR="00E26F9D">
        <w:rPr>
          <w:rFonts w:ascii="Arial" w:hAnsi="Arial" w:cs="Arial"/>
          <w:color w:val="000000"/>
          <w:sz w:val="24"/>
          <w:szCs w:val="24"/>
        </w:rPr>
        <w:t>g</w:t>
      </w:r>
      <w:r w:rsidR="00E26F9D">
        <w:rPr>
          <w:rFonts w:ascii="Arial" w:hAnsi="Arial" w:cs="Arial"/>
          <w:color w:val="000000"/>
          <w:sz w:val="24"/>
          <w:szCs w:val="24"/>
        </w:rPr>
        <w:t xml:space="preserve">uia </w:t>
      </w:r>
      <w:r w:rsidR="006F70A9" w:rsidRPr="00DF3D88">
        <w:rPr>
          <w:rFonts w:ascii="Arial" w:hAnsi="Arial" w:cs="Arial"/>
          <w:i/>
          <w:sz w:val="24"/>
          <w:szCs w:val="24"/>
        </w:rPr>
        <w:t xml:space="preserve">Project Management </w:t>
      </w:r>
      <w:proofErr w:type="spellStart"/>
      <w:r w:rsidR="006F70A9" w:rsidRPr="00DF3D88">
        <w:rPr>
          <w:rFonts w:ascii="Arial" w:hAnsi="Arial" w:cs="Arial"/>
          <w:i/>
          <w:sz w:val="24"/>
          <w:szCs w:val="24"/>
        </w:rPr>
        <w:t>Body</w:t>
      </w:r>
      <w:proofErr w:type="spellEnd"/>
      <w:r w:rsidR="006F70A9" w:rsidRPr="00DF3D88">
        <w:rPr>
          <w:rFonts w:ascii="Arial" w:hAnsi="Arial" w:cs="Arial"/>
          <w:i/>
          <w:sz w:val="24"/>
          <w:szCs w:val="24"/>
        </w:rPr>
        <w:t xml:space="preserve"> </w:t>
      </w:r>
      <w:proofErr w:type="spellStart"/>
      <w:r w:rsidR="006F70A9" w:rsidRPr="00DF3D88">
        <w:rPr>
          <w:rFonts w:ascii="Arial" w:hAnsi="Arial" w:cs="Arial"/>
          <w:i/>
          <w:sz w:val="24"/>
          <w:szCs w:val="24"/>
        </w:rPr>
        <w:t>of</w:t>
      </w:r>
      <w:proofErr w:type="spellEnd"/>
      <w:r w:rsidR="006F70A9" w:rsidRPr="00DF3D88">
        <w:rPr>
          <w:rFonts w:ascii="Arial" w:hAnsi="Arial" w:cs="Arial"/>
          <w:i/>
          <w:sz w:val="24"/>
          <w:szCs w:val="24"/>
        </w:rPr>
        <w:t xml:space="preserve"> </w:t>
      </w:r>
      <w:proofErr w:type="spellStart"/>
      <w:r w:rsidR="006F70A9" w:rsidRPr="00DF3D88">
        <w:rPr>
          <w:rFonts w:ascii="Arial" w:hAnsi="Arial" w:cs="Arial"/>
          <w:i/>
          <w:sz w:val="24"/>
          <w:szCs w:val="24"/>
        </w:rPr>
        <w:t>Knowledge</w:t>
      </w:r>
      <w:proofErr w:type="spellEnd"/>
      <w:r w:rsidR="006F70A9">
        <w:rPr>
          <w:rFonts w:ascii="Arial" w:hAnsi="Arial" w:cs="Arial"/>
          <w:sz w:val="24"/>
          <w:szCs w:val="24"/>
        </w:rPr>
        <w:t xml:space="preserve"> (</w:t>
      </w:r>
      <w:r w:rsidR="006F70A9" w:rsidRPr="00173EF0">
        <w:rPr>
          <w:rFonts w:ascii="Arial" w:hAnsi="Arial" w:cs="Arial"/>
          <w:sz w:val="24"/>
          <w:szCs w:val="24"/>
        </w:rPr>
        <w:t>PMBOK</w:t>
      </w:r>
      <w:r w:rsidR="006F70A9">
        <w:rPr>
          <w:rFonts w:ascii="Arial" w:hAnsi="Arial" w:cs="Arial"/>
          <w:sz w:val="24"/>
          <w:szCs w:val="24"/>
        </w:rPr>
        <w:t>)</w:t>
      </w:r>
      <w:r w:rsidR="00E26F9D">
        <w:rPr>
          <w:rFonts w:ascii="Arial" w:hAnsi="Arial" w:cs="Arial"/>
          <w:color w:val="000000"/>
          <w:sz w:val="24"/>
          <w:szCs w:val="24"/>
        </w:rPr>
        <w:t>,</w:t>
      </w:r>
      <w:r w:rsidR="006F70A9">
        <w:rPr>
          <w:rFonts w:ascii="Arial" w:hAnsi="Arial" w:cs="Arial"/>
          <w:color w:val="000000"/>
          <w:sz w:val="24"/>
          <w:szCs w:val="24"/>
        </w:rPr>
        <w:t xml:space="preserve"> a qual não pôde ser contemplada.</w:t>
      </w:r>
    </w:p>
    <w:p w14:paraId="213B068E" w14:textId="1F37CA16" w:rsidR="00F81E8B" w:rsidRDefault="00F81E8B" w:rsidP="00DE13FD">
      <w:pPr>
        <w:pStyle w:val="Ttulo2"/>
      </w:pPr>
      <w:bookmarkStart w:id="9" w:name="_Toc499123467"/>
      <w:r>
        <w:t>2.1.</w:t>
      </w:r>
      <w:r w:rsidR="00553F85">
        <w:t xml:space="preserve"> Introdução</w:t>
      </w:r>
      <w:bookmarkEnd w:id="9"/>
      <w:r>
        <w:t xml:space="preserve"> </w:t>
      </w:r>
    </w:p>
    <w:p w14:paraId="70774754" w14:textId="421A0997" w:rsidR="00553F85" w:rsidRDefault="00553F85" w:rsidP="00B877A2">
      <w:pPr>
        <w:spacing w:line="360" w:lineRule="auto"/>
        <w:ind w:firstLine="1134"/>
        <w:jc w:val="both"/>
        <w:rPr>
          <w:rFonts w:ascii="Arial" w:hAnsi="Arial" w:cs="Arial"/>
          <w:sz w:val="24"/>
          <w:szCs w:val="24"/>
        </w:rPr>
      </w:pPr>
      <w:r w:rsidRPr="004D4FB5">
        <w:rPr>
          <w:rFonts w:ascii="Arial" w:hAnsi="Arial" w:cs="Arial"/>
          <w:color w:val="000000"/>
          <w:sz w:val="24"/>
          <w:szCs w:val="24"/>
        </w:rPr>
        <w:t xml:space="preserve">O </w:t>
      </w:r>
      <w:r>
        <w:rPr>
          <w:rFonts w:ascii="Arial" w:hAnsi="Arial" w:cs="Arial"/>
          <w:sz w:val="24"/>
          <w:szCs w:val="24"/>
        </w:rPr>
        <w:t>ambiente empresarial é dinâmico, caracterizado pela incrível velocidade das mudanças. Diante da pressão desse contex</w:t>
      </w:r>
      <w:r w:rsidR="00F73C48">
        <w:rPr>
          <w:rFonts w:ascii="Arial" w:hAnsi="Arial" w:cs="Arial"/>
          <w:sz w:val="24"/>
          <w:szCs w:val="24"/>
        </w:rPr>
        <w:t>to e da necessidade de atender à</w:t>
      </w:r>
      <w:r>
        <w:rPr>
          <w:rFonts w:ascii="Arial" w:hAnsi="Arial" w:cs="Arial"/>
          <w:sz w:val="24"/>
          <w:szCs w:val="24"/>
        </w:rPr>
        <w:t xml:space="preserve">s demandas de forma eficaz, segundo Vargas (2016), torna-se indispensável o uso de um modelo de gerenciamento baseado no foco em prioridades e objetivos. A proposta é estabelecer um processo estruturado e lógico para lidar com eventos que se caracterizam pela novidade, complexidade e dinâmica ambiental. </w:t>
      </w:r>
    </w:p>
    <w:p w14:paraId="2AF8683D" w14:textId="77777777" w:rsidR="00553F85" w:rsidRPr="00AC1938" w:rsidRDefault="00553F85" w:rsidP="00B877A2">
      <w:pPr>
        <w:widowControl w:val="0"/>
        <w:autoSpaceDE w:val="0"/>
        <w:autoSpaceDN w:val="0"/>
        <w:adjustRightInd w:val="0"/>
        <w:spacing w:line="240" w:lineRule="auto"/>
        <w:ind w:left="2268"/>
        <w:jc w:val="both"/>
        <w:rPr>
          <w:rFonts w:ascii="Arial" w:hAnsi="Arial" w:cs="Arial"/>
        </w:rPr>
      </w:pPr>
      <w:r>
        <w:rPr>
          <w:rFonts w:ascii="Arial" w:hAnsi="Arial" w:cs="Arial"/>
          <w:color w:val="000000"/>
        </w:rPr>
        <w:t>Hoje, por mais que tenhamos evoluído tecnicamente, deparamos com um ambiente que evoluiu muitas vezes mais, ou seja, hoje somos muito mais capazes que no passado; porém, esse nosso aumento de capacidade é cada vez menor se comparado com o aumento na dinâmica do ambiente. Precisamos, portanto, desenvolver mecanismos que reduzam essa diferença entre homem e ambiente. (</w:t>
      </w:r>
      <w:r w:rsidRPr="009934EE">
        <w:rPr>
          <w:rFonts w:ascii="Arial" w:hAnsi="Arial" w:cs="Arial"/>
          <w:color w:val="000000"/>
        </w:rPr>
        <w:t>VARGAS</w:t>
      </w:r>
      <w:r w:rsidRPr="004B7D0A">
        <w:rPr>
          <w:rFonts w:ascii="Arial" w:hAnsi="Arial" w:cs="Arial"/>
          <w:color w:val="000000"/>
        </w:rPr>
        <w:t>, 2016)</w:t>
      </w:r>
    </w:p>
    <w:p w14:paraId="16C3B66B" w14:textId="347C3922" w:rsidR="00553F85" w:rsidRDefault="00F73C48" w:rsidP="00B877A2">
      <w:pPr>
        <w:spacing w:after="0" w:line="360" w:lineRule="auto"/>
        <w:ind w:firstLine="1134"/>
        <w:jc w:val="both"/>
        <w:rPr>
          <w:rFonts w:ascii="Arial" w:hAnsi="Arial" w:cs="Arial"/>
          <w:sz w:val="24"/>
          <w:szCs w:val="24"/>
        </w:rPr>
      </w:pPr>
      <w:r>
        <w:rPr>
          <w:rFonts w:ascii="Arial" w:hAnsi="Arial" w:cs="Arial"/>
          <w:color w:val="000000"/>
          <w:sz w:val="24"/>
          <w:szCs w:val="24"/>
        </w:rPr>
        <w:t>A</w:t>
      </w:r>
      <w:r w:rsidR="00553F85">
        <w:rPr>
          <w:rFonts w:ascii="Arial" w:hAnsi="Arial" w:cs="Arial"/>
          <w:sz w:val="24"/>
          <w:szCs w:val="24"/>
        </w:rPr>
        <w:t xml:space="preserve"> grande competi</w:t>
      </w:r>
      <w:r>
        <w:rPr>
          <w:rFonts w:ascii="Arial" w:hAnsi="Arial" w:cs="Arial"/>
          <w:sz w:val="24"/>
          <w:szCs w:val="24"/>
        </w:rPr>
        <w:t>ti</w:t>
      </w:r>
      <w:r w:rsidR="00553F85">
        <w:rPr>
          <w:rFonts w:ascii="Arial" w:hAnsi="Arial" w:cs="Arial"/>
          <w:sz w:val="24"/>
          <w:szCs w:val="24"/>
        </w:rPr>
        <w:t>vid</w:t>
      </w:r>
      <w:r w:rsidR="0052616C">
        <w:rPr>
          <w:rFonts w:ascii="Arial" w:hAnsi="Arial" w:cs="Arial"/>
          <w:sz w:val="24"/>
          <w:szCs w:val="24"/>
        </w:rPr>
        <w:t>ade entre as empresas demanda</w:t>
      </w:r>
      <w:r w:rsidR="00553F85">
        <w:rPr>
          <w:rFonts w:ascii="Arial" w:hAnsi="Arial" w:cs="Arial"/>
          <w:sz w:val="24"/>
          <w:szCs w:val="24"/>
        </w:rPr>
        <w:t xml:space="preserve"> fazer mais com menos recursos e tempo, buscando</w:t>
      </w:r>
      <w:r w:rsidR="0052616C">
        <w:rPr>
          <w:rFonts w:ascii="Arial" w:hAnsi="Arial" w:cs="Arial"/>
          <w:sz w:val="24"/>
          <w:szCs w:val="24"/>
        </w:rPr>
        <w:t>-se</w:t>
      </w:r>
      <w:r w:rsidR="00553F85">
        <w:rPr>
          <w:rFonts w:ascii="Arial" w:hAnsi="Arial" w:cs="Arial"/>
          <w:sz w:val="24"/>
          <w:szCs w:val="24"/>
        </w:rPr>
        <w:t xml:space="preserve"> maior qualidade, agilidade e competências para obter melhores resultados e se manter competitivo.</w:t>
      </w:r>
    </w:p>
    <w:p w14:paraId="6D39DA92" w14:textId="77777777" w:rsidR="00553F85" w:rsidRDefault="00553F85" w:rsidP="00B877A2">
      <w:pPr>
        <w:spacing w:after="0" w:line="360" w:lineRule="auto"/>
        <w:ind w:firstLine="1134"/>
        <w:jc w:val="both"/>
        <w:rPr>
          <w:rFonts w:ascii="Arial" w:hAnsi="Arial" w:cs="Arial"/>
          <w:sz w:val="24"/>
          <w:szCs w:val="24"/>
        </w:rPr>
      </w:pPr>
      <w:r>
        <w:rPr>
          <w:rFonts w:ascii="Arial" w:hAnsi="Arial" w:cs="Arial"/>
          <w:sz w:val="24"/>
          <w:szCs w:val="24"/>
        </w:rPr>
        <w:t>O gerenciamento de projetos tem crescido no mundo nos últimos anos por ser um modelo que tem por objetivo reduzir tais diferenças entre homem e ambiente, estruturando ambos em processos lógicos, mensuráveis e bem elaborados para lidar com eventos amplamente dinâmicos, mutáveis e de complexidade cada vez crescente.</w:t>
      </w:r>
    </w:p>
    <w:p w14:paraId="50BA3EC9" w14:textId="77777777" w:rsidR="00BB6843" w:rsidRDefault="00BB6843" w:rsidP="00B877A2">
      <w:pPr>
        <w:spacing w:after="0" w:line="360" w:lineRule="auto"/>
        <w:ind w:firstLine="1134"/>
        <w:jc w:val="both"/>
        <w:rPr>
          <w:rFonts w:ascii="Arial" w:hAnsi="Arial" w:cs="Arial"/>
          <w:sz w:val="24"/>
          <w:szCs w:val="24"/>
        </w:rPr>
      </w:pPr>
    </w:p>
    <w:p w14:paraId="3EAEEF80" w14:textId="77777777" w:rsidR="00F81E8B" w:rsidRDefault="00F81E8B" w:rsidP="00A710E6">
      <w:pPr>
        <w:spacing w:after="0" w:line="360" w:lineRule="auto"/>
        <w:jc w:val="both"/>
        <w:rPr>
          <w:rFonts w:ascii="Arial" w:hAnsi="Arial" w:cs="Arial"/>
          <w:sz w:val="24"/>
          <w:szCs w:val="24"/>
        </w:rPr>
      </w:pPr>
    </w:p>
    <w:p w14:paraId="0012A64E" w14:textId="6682B149" w:rsidR="00502160" w:rsidRPr="00502160" w:rsidRDefault="00D03D6D" w:rsidP="00502160">
      <w:pPr>
        <w:pStyle w:val="Ttulo2"/>
      </w:pPr>
      <w:bookmarkStart w:id="10" w:name="_Toc499123468"/>
      <w:r>
        <w:lastRenderedPageBreak/>
        <w:t>2.2. O que é gerenciamento de projetos?</w:t>
      </w:r>
      <w:bookmarkEnd w:id="10"/>
    </w:p>
    <w:p w14:paraId="6532505B" w14:textId="77777777" w:rsidR="00D03D6D" w:rsidRPr="009400D1" w:rsidRDefault="00D03D6D" w:rsidP="001C467F">
      <w:pPr>
        <w:spacing w:line="360" w:lineRule="auto"/>
        <w:ind w:firstLine="1134"/>
        <w:jc w:val="both"/>
        <w:rPr>
          <w:rFonts w:ascii="Arial" w:hAnsi="Arial" w:cs="Arial"/>
          <w:b/>
          <w:sz w:val="24"/>
          <w:szCs w:val="24"/>
        </w:rPr>
      </w:pPr>
      <w:r>
        <w:rPr>
          <w:rFonts w:ascii="Arial" w:hAnsi="Arial" w:cs="Arial"/>
          <w:sz w:val="24"/>
          <w:szCs w:val="24"/>
        </w:rPr>
        <w:t xml:space="preserve">Para entender o gerenciamento de projetos é preciso definir o que é um projeto. O PMBOK (2013) afirma que “Projeto é um esforço temporário empreendido para criar um produto, serviço ou resultado exclusivo”. Para </w:t>
      </w:r>
      <w:proofErr w:type="spellStart"/>
      <w:r>
        <w:rPr>
          <w:rFonts w:ascii="Arial" w:hAnsi="Arial" w:cs="Arial"/>
          <w:sz w:val="24"/>
          <w:szCs w:val="24"/>
        </w:rPr>
        <w:t>Kerzner</w:t>
      </w:r>
      <w:proofErr w:type="spellEnd"/>
      <w:r>
        <w:rPr>
          <w:rFonts w:ascii="Arial" w:hAnsi="Arial" w:cs="Arial"/>
          <w:sz w:val="24"/>
          <w:szCs w:val="24"/>
        </w:rPr>
        <w:t xml:space="preserve"> (2009) projeto pode ser considerado como sendo qualquer série de atividades que tem um objetivo específico, com datas de início e fim, com financiamento limitado (quando aplicável), que consome recursos humanos ou não humanos, ou seja, dinheiro, pessoas e equipamentos, e que são multifuncionais. Já para Vargas</w:t>
      </w:r>
      <w:r w:rsidRPr="001705FE">
        <w:rPr>
          <w:rFonts w:ascii="Arial" w:hAnsi="Arial" w:cs="Arial"/>
          <w:sz w:val="24"/>
          <w:szCs w:val="24"/>
        </w:rPr>
        <w:t xml:space="preserve"> </w:t>
      </w:r>
      <w:r>
        <w:rPr>
          <w:rFonts w:ascii="Arial" w:hAnsi="Arial" w:cs="Arial"/>
          <w:sz w:val="24"/>
          <w:szCs w:val="24"/>
        </w:rPr>
        <w:t xml:space="preserve">(2016), projeto é um empreendimento não repetitivo, com início, meio e fim, único e muitas vezes complexo, que se destina a atingir um objetivo claro e definido, sendo conduzido por pessoas dentro de parâmetros predefinidos de tempo, custo, recursos envolvidos e qualidade. Além disso, o autor afirma que a natureza do projeto é totalmente oposta à da rotina, sendo esta caracterizada pelo aprendizado através da repetição. </w:t>
      </w:r>
    </w:p>
    <w:p w14:paraId="56418E52" w14:textId="0C39FEF4" w:rsidR="00D03D6D" w:rsidRPr="009400D1" w:rsidRDefault="00D03D6D" w:rsidP="001C467F">
      <w:pPr>
        <w:widowControl w:val="0"/>
        <w:autoSpaceDE w:val="0"/>
        <w:autoSpaceDN w:val="0"/>
        <w:adjustRightInd w:val="0"/>
        <w:spacing w:after="240" w:line="360" w:lineRule="auto"/>
        <w:ind w:firstLine="1134"/>
        <w:jc w:val="both"/>
        <w:rPr>
          <w:rFonts w:ascii="Arial" w:hAnsi="Arial" w:cs="Arial"/>
          <w:color w:val="000000"/>
          <w:sz w:val="24"/>
          <w:szCs w:val="24"/>
        </w:rPr>
      </w:pPr>
      <w:r w:rsidRPr="00F43A5D">
        <w:rPr>
          <w:rFonts w:ascii="Arial" w:hAnsi="Arial" w:cs="Arial"/>
          <w:color w:val="000000"/>
          <w:sz w:val="24"/>
          <w:szCs w:val="24"/>
        </w:rPr>
        <w:t>A temporariedade e a individualidade</w:t>
      </w:r>
      <w:r>
        <w:rPr>
          <w:rFonts w:ascii="Arial" w:hAnsi="Arial" w:cs="Arial"/>
          <w:color w:val="000000"/>
          <w:sz w:val="24"/>
          <w:szCs w:val="24"/>
        </w:rPr>
        <w:t xml:space="preserve"> são </w:t>
      </w:r>
      <w:r w:rsidRPr="00F43A5D">
        <w:rPr>
          <w:rFonts w:ascii="Arial" w:hAnsi="Arial" w:cs="Arial"/>
          <w:color w:val="000000"/>
          <w:sz w:val="24"/>
          <w:szCs w:val="24"/>
        </w:rPr>
        <w:t>características fundamentais de um projeto.</w:t>
      </w:r>
      <w:r>
        <w:rPr>
          <w:rFonts w:ascii="Arial" w:hAnsi="Arial" w:cs="Arial"/>
          <w:color w:val="000000"/>
          <w:sz w:val="24"/>
          <w:szCs w:val="24"/>
        </w:rPr>
        <w:t xml:space="preserve"> Em relação </w:t>
      </w:r>
      <w:r w:rsidR="0052616C">
        <w:rPr>
          <w:rFonts w:ascii="Arial" w:hAnsi="Arial" w:cs="Arial"/>
          <w:color w:val="000000"/>
          <w:sz w:val="24"/>
          <w:szCs w:val="24"/>
        </w:rPr>
        <w:t>à</w:t>
      </w:r>
      <w:r w:rsidRPr="004D4FB5">
        <w:rPr>
          <w:rFonts w:ascii="Arial" w:hAnsi="Arial" w:cs="Arial"/>
          <w:color w:val="000000"/>
          <w:sz w:val="24"/>
          <w:szCs w:val="24"/>
        </w:rPr>
        <w:t xml:space="preserve"> temporariedade, </w:t>
      </w:r>
      <w:r>
        <w:rPr>
          <w:rFonts w:ascii="Arial" w:hAnsi="Arial" w:cs="Arial"/>
          <w:color w:val="000000"/>
          <w:sz w:val="24"/>
          <w:szCs w:val="24"/>
        </w:rPr>
        <w:t xml:space="preserve">Ricardo </w:t>
      </w:r>
      <w:r w:rsidRPr="004D4FB5">
        <w:rPr>
          <w:rFonts w:ascii="Arial" w:hAnsi="Arial" w:cs="Arial"/>
          <w:color w:val="000000"/>
          <w:sz w:val="24"/>
          <w:szCs w:val="24"/>
        </w:rPr>
        <w:t xml:space="preserve">Vargas afirma que todo projeto </w:t>
      </w:r>
      <w:r>
        <w:rPr>
          <w:rFonts w:ascii="Arial" w:hAnsi="Arial" w:cs="Arial"/>
          <w:color w:val="000000"/>
          <w:sz w:val="24"/>
          <w:szCs w:val="24"/>
        </w:rPr>
        <w:t>é</w:t>
      </w:r>
      <w:r w:rsidRPr="004D4FB5">
        <w:rPr>
          <w:rFonts w:ascii="Arial" w:hAnsi="Arial" w:cs="Arial"/>
          <w:color w:val="000000"/>
          <w:sz w:val="24"/>
          <w:szCs w:val="24"/>
        </w:rPr>
        <w:t xml:space="preserve"> caracterizado como um evento finito, determinado em seu objetivo</w:t>
      </w:r>
      <w:r>
        <w:rPr>
          <w:rFonts w:ascii="Arial" w:hAnsi="Arial" w:cs="Arial"/>
          <w:color w:val="000000"/>
          <w:sz w:val="24"/>
          <w:szCs w:val="24"/>
        </w:rPr>
        <w:t xml:space="preserve"> (VARGAS, 2016)</w:t>
      </w:r>
      <w:r w:rsidRPr="004D4FB5">
        <w:rPr>
          <w:rFonts w:ascii="Arial" w:hAnsi="Arial" w:cs="Arial"/>
          <w:color w:val="000000"/>
          <w:sz w:val="24"/>
          <w:szCs w:val="24"/>
        </w:rPr>
        <w:t xml:space="preserve">. Sobre a individualidade, significa dizer que o produto de cada projeto é único, algo que não tinha sido feito antes dentro daquelas exatas especificações. </w:t>
      </w:r>
    </w:p>
    <w:p w14:paraId="2BFDC2C5" w14:textId="77777777" w:rsidR="00D03D6D" w:rsidRDefault="00D03D6D" w:rsidP="00D03D6D">
      <w:pPr>
        <w:spacing w:line="360" w:lineRule="auto"/>
        <w:ind w:firstLine="708"/>
        <w:jc w:val="both"/>
        <w:rPr>
          <w:rFonts w:ascii="Arial" w:hAnsi="Arial" w:cs="Arial"/>
          <w:sz w:val="24"/>
          <w:szCs w:val="24"/>
        </w:rPr>
      </w:pPr>
      <w:r>
        <w:rPr>
          <w:rFonts w:ascii="Arial" w:hAnsi="Arial" w:cs="Arial"/>
          <w:sz w:val="24"/>
          <w:szCs w:val="24"/>
        </w:rPr>
        <w:t>Como exemplos reais de projetos, podem-se citar os seguintes:</w:t>
      </w:r>
    </w:p>
    <w:p w14:paraId="4125D762"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das pirâmides no Egito;</w:t>
      </w:r>
    </w:p>
    <w:p w14:paraId="63C49FF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 muralha da China;</w:t>
      </w:r>
    </w:p>
    <w:p w14:paraId="0938DC7C"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Reconstrução dos campos de petróleo do Kuwait devastados pela Guerra do Golfo;</w:t>
      </w:r>
    </w:p>
    <w:p w14:paraId="656F4528" w14:textId="77777777" w:rsidR="00D03D6D"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Planejamento e preparação para os Jogos Olímpicos de 2016 no Rio de Janeiro;</w:t>
      </w:r>
    </w:p>
    <w:p w14:paraId="78BCEDA3" w14:textId="36546722" w:rsidR="00D03D6D" w:rsidRPr="0062426F" w:rsidRDefault="0052616C" w:rsidP="000A3DB8">
      <w:pPr>
        <w:numPr>
          <w:ilvl w:val="0"/>
          <w:numId w:val="5"/>
        </w:numPr>
        <w:spacing w:after="0" w:line="240" w:lineRule="auto"/>
        <w:ind w:left="2268" w:hanging="357"/>
        <w:jc w:val="both"/>
        <w:rPr>
          <w:rFonts w:ascii="Arial" w:hAnsi="Arial" w:cs="Arial"/>
        </w:rPr>
      </w:pPr>
      <w:r>
        <w:rPr>
          <w:rFonts w:ascii="Arial" w:hAnsi="Arial" w:cs="Arial"/>
        </w:rPr>
        <w:t>Construção das usinas hidr</w:t>
      </w:r>
      <w:r w:rsidR="00D03D6D">
        <w:rPr>
          <w:rFonts w:ascii="Arial" w:hAnsi="Arial" w:cs="Arial"/>
        </w:rPr>
        <w:t>elétricas de Jirau e Santo Antônio no Rio Madeira (Brasil);</w:t>
      </w:r>
    </w:p>
    <w:p w14:paraId="02F58BD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Preparação para a Copa do Mundo de futebol em 2014 no Brasil;</w:t>
      </w:r>
    </w:p>
    <w:p w14:paraId="21017F4F"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Desenvolvimento de respostas aos tremores de terra no estado da Califórnia, EUA;</w:t>
      </w:r>
    </w:p>
    <w:p w14:paraId="517DBDE3"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Campanha presidencial norte-americana;</w:t>
      </w:r>
    </w:p>
    <w:p w14:paraId="5FEA832E"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Implantação do sistema de vigilância da Amazônia (SIVAM);</w:t>
      </w:r>
    </w:p>
    <w:p w14:paraId="42B7741F" w14:textId="77777777" w:rsidR="00D03D6D" w:rsidRDefault="00D03D6D" w:rsidP="000A3DB8">
      <w:pPr>
        <w:numPr>
          <w:ilvl w:val="0"/>
          <w:numId w:val="5"/>
        </w:numPr>
        <w:spacing w:after="0" w:line="240" w:lineRule="auto"/>
        <w:ind w:left="2268" w:hanging="357"/>
        <w:jc w:val="both"/>
        <w:rPr>
          <w:rFonts w:ascii="Times" w:hAnsi="Times" w:cs="Times"/>
          <w:color w:val="000000"/>
        </w:rPr>
      </w:pPr>
      <w:r w:rsidRPr="0062426F">
        <w:rPr>
          <w:rFonts w:ascii="Arial" w:hAnsi="Arial" w:cs="Arial"/>
        </w:rPr>
        <w:t xml:space="preserve">Exploração da área de </w:t>
      </w:r>
      <w:proofErr w:type="spellStart"/>
      <w:r w:rsidRPr="0062426F">
        <w:rPr>
          <w:rFonts w:ascii="Arial" w:hAnsi="Arial" w:cs="Arial"/>
        </w:rPr>
        <w:t>pré</w:t>
      </w:r>
      <w:proofErr w:type="spellEnd"/>
      <w:r w:rsidRPr="0062426F">
        <w:rPr>
          <w:rFonts w:ascii="Arial" w:hAnsi="Arial" w:cs="Arial"/>
        </w:rPr>
        <w:t>-sal pela petrolífera brasileira Petrobras.</w:t>
      </w:r>
      <w:r w:rsidRPr="0062426F">
        <w:rPr>
          <w:rFonts w:ascii="Times" w:hAnsi="Times" w:cs="Times"/>
          <w:color w:val="000000"/>
        </w:rPr>
        <w:t xml:space="preserve"> </w:t>
      </w:r>
    </w:p>
    <w:p w14:paraId="12EE9F22" w14:textId="77777777" w:rsidR="00D03D6D" w:rsidRDefault="00D03D6D" w:rsidP="000A3DB8">
      <w:pPr>
        <w:spacing w:line="240" w:lineRule="auto"/>
        <w:ind w:left="2268"/>
        <w:jc w:val="both"/>
        <w:rPr>
          <w:rFonts w:ascii="Times" w:hAnsi="Times" w:cs="Times"/>
          <w:color w:val="000000"/>
        </w:rPr>
      </w:pPr>
    </w:p>
    <w:p w14:paraId="675B94F8" w14:textId="77777777" w:rsidR="00D03D6D" w:rsidRPr="00DD2742" w:rsidRDefault="00D03D6D" w:rsidP="000A3DB8">
      <w:pPr>
        <w:spacing w:line="240" w:lineRule="auto"/>
        <w:ind w:left="2268"/>
        <w:jc w:val="right"/>
        <w:rPr>
          <w:rFonts w:ascii="Arial" w:hAnsi="Arial" w:cs="Arial"/>
          <w:color w:val="000000"/>
        </w:rPr>
      </w:pPr>
      <w:r>
        <w:rPr>
          <w:rFonts w:ascii="Arial" w:hAnsi="Arial" w:cs="Arial"/>
          <w:color w:val="000000"/>
        </w:rPr>
        <w:t>(</w:t>
      </w:r>
      <w:r w:rsidRPr="009934EE">
        <w:rPr>
          <w:rFonts w:ascii="Arial" w:hAnsi="Arial" w:cs="Arial"/>
          <w:color w:val="000000"/>
        </w:rPr>
        <w:t>VARGAS</w:t>
      </w:r>
      <w:r w:rsidRPr="00B2544F">
        <w:rPr>
          <w:rFonts w:ascii="Arial" w:hAnsi="Arial" w:cs="Arial"/>
          <w:color w:val="000000"/>
        </w:rPr>
        <w:t>, 2016)</w:t>
      </w:r>
    </w:p>
    <w:p w14:paraId="3F6EE215" w14:textId="77777777" w:rsidR="00D03D6D" w:rsidRDefault="00D03D6D" w:rsidP="00D03D6D">
      <w:pPr>
        <w:spacing w:line="360" w:lineRule="auto"/>
        <w:jc w:val="both"/>
        <w:rPr>
          <w:rFonts w:ascii="Arial" w:hAnsi="Arial" w:cs="Arial"/>
          <w:b/>
          <w:sz w:val="24"/>
          <w:szCs w:val="24"/>
        </w:rPr>
      </w:pPr>
    </w:p>
    <w:p w14:paraId="1BE4205D" w14:textId="77777777" w:rsidR="00D03D6D" w:rsidRDefault="00D03D6D" w:rsidP="00B33988">
      <w:pPr>
        <w:spacing w:line="360" w:lineRule="auto"/>
        <w:ind w:firstLine="1134"/>
        <w:jc w:val="both"/>
        <w:rPr>
          <w:rFonts w:ascii="Arial" w:hAnsi="Arial" w:cs="Arial"/>
          <w:sz w:val="24"/>
          <w:szCs w:val="24"/>
        </w:rPr>
      </w:pPr>
      <w:r>
        <w:rPr>
          <w:rFonts w:ascii="Arial" w:hAnsi="Arial" w:cs="Arial"/>
          <w:sz w:val="24"/>
          <w:szCs w:val="24"/>
        </w:rPr>
        <w:lastRenderedPageBreak/>
        <w:t>Com a definição de projetos e o entendimento de suas características, “Gerenciamento de projetos é a aplicação do conhecimento, habilidades, ferramentas e técnicas às atividades do projeto pa</w:t>
      </w:r>
      <w:r w:rsidR="0085512A">
        <w:rPr>
          <w:rFonts w:ascii="Arial" w:hAnsi="Arial" w:cs="Arial"/>
          <w:sz w:val="24"/>
          <w:szCs w:val="24"/>
        </w:rPr>
        <w:t>ra atender aos seus requisitos”</w:t>
      </w:r>
      <w:r>
        <w:rPr>
          <w:rFonts w:ascii="Arial" w:hAnsi="Arial" w:cs="Arial"/>
          <w:sz w:val="24"/>
          <w:szCs w:val="24"/>
        </w:rPr>
        <w:t xml:space="preserve"> (PMBOK, 2013)</w:t>
      </w:r>
      <w:r w:rsidR="0085512A">
        <w:rPr>
          <w:rFonts w:ascii="Arial" w:hAnsi="Arial" w:cs="Arial"/>
          <w:sz w:val="24"/>
          <w:szCs w:val="24"/>
        </w:rPr>
        <w:t>.</w:t>
      </w:r>
      <w:r>
        <w:rPr>
          <w:rFonts w:ascii="Arial" w:hAnsi="Arial" w:cs="Arial"/>
          <w:sz w:val="24"/>
          <w:szCs w:val="24"/>
        </w:rPr>
        <w:t xml:space="preserve"> </w:t>
      </w:r>
    </w:p>
    <w:p w14:paraId="19BA565F" w14:textId="39464D88" w:rsidR="00B33988" w:rsidRDefault="00B33988" w:rsidP="00BB6843">
      <w:pPr>
        <w:pStyle w:val="Ttulo2"/>
      </w:pPr>
      <w:bookmarkStart w:id="11" w:name="_Toc499123469"/>
      <w:r>
        <w:t>2.3. Subprojetos, programas e portfólios</w:t>
      </w:r>
      <w:bookmarkEnd w:id="11"/>
    </w:p>
    <w:p w14:paraId="1C903209" w14:textId="3AD6CF7C" w:rsidR="00B33988" w:rsidRDefault="00B33988" w:rsidP="00B33988">
      <w:pPr>
        <w:spacing w:after="0" w:line="360" w:lineRule="auto"/>
        <w:ind w:firstLine="1134"/>
        <w:jc w:val="both"/>
        <w:rPr>
          <w:rFonts w:ascii="Arial" w:hAnsi="Arial" w:cs="Arial"/>
          <w:sz w:val="24"/>
          <w:szCs w:val="24"/>
        </w:rPr>
      </w:pPr>
      <w:r w:rsidRPr="00010C25">
        <w:rPr>
          <w:rFonts w:ascii="Arial" w:hAnsi="Arial" w:cs="Arial"/>
          <w:sz w:val="24"/>
          <w:szCs w:val="24"/>
        </w:rPr>
        <w:t>V</w:t>
      </w:r>
      <w:r>
        <w:rPr>
          <w:rFonts w:ascii="Arial" w:hAnsi="Arial" w:cs="Arial"/>
          <w:sz w:val="24"/>
          <w:szCs w:val="24"/>
        </w:rPr>
        <w:t>argas</w:t>
      </w:r>
      <w:r w:rsidRPr="00010C25">
        <w:rPr>
          <w:rFonts w:ascii="Arial" w:hAnsi="Arial" w:cs="Arial"/>
          <w:sz w:val="24"/>
          <w:szCs w:val="24"/>
        </w:rPr>
        <w:t xml:space="preserve"> </w:t>
      </w:r>
      <w:r>
        <w:rPr>
          <w:rFonts w:ascii="Arial" w:hAnsi="Arial" w:cs="Arial"/>
          <w:sz w:val="24"/>
          <w:szCs w:val="24"/>
        </w:rPr>
        <w:t>(2016) declara que várias vezes um projeto precisa ser subdividido em partes menores, denominadas subprojetos.</w:t>
      </w:r>
      <w:r w:rsidR="00524D36">
        <w:rPr>
          <w:rFonts w:ascii="Arial" w:hAnsi="Arial" w:cs="Arial"/>
          <w:sz w:val="24"/>
          <w:szCs w:val="24"/>
        </w:rPr>
        <w:t xml:space="preserve"> Estes</w:t>
      </w:r>
      <w:r>
        <w:rPr>
          <w:rFonts w:ascii="Arial" w:hAnsi="Arial" w:cs="Arial"/>
          <w:b/>
          <w:sz w:val="24"/>
          <w:szCs w:val="24"/>
        </w:rPr>
        <w:t xml:space="preserve"> </w:t>
      </w:r>
      <w:r w:rsidR="00524D36">
        <w:rPr>
          <w:rFonts w:ascii="Arial" w:hAnsi="Arial" w:cs="Arial"/>
          <w:sz w:val="24"/>
          <w:szCs w:val="24"/>
        </w:rPr>
        <w:t>s</w:t>
      </w:r>
      <w:r>
        <w:rPr>
          <w:rFonts w:ascii="Arial" w:hAnsi="Arial" w:cs="Arial"/>
          <w:sz w:val="24"/>
          <w:szCs w:val="24"/>
        </w:rPr>
        <w:t>ão responsáveis por uma pequena parte do projeto total ou por fases extremamente específicas e, de acordo com o autor, não faz sentido um subprojeto ser tratado isoladamente.</w:t>
      </w:r>
    </w:p>
    <w:p w14:paraId="62DC4D99" w14:textId="64EFBAE7" w:rsidR="00B33988" w:rsidRDefault="00036E97" w:rsidP="00B33988">
      <w:pPr>
        <w:spacing w:after="0" w:line="360" w:lineRule="auto"/>
        <w:ind w:firstLine="1134"/>
        <w:jc w:val="both"/>
        <w:rPr>
          <w:rFonts w:ascii="Arial" w:hAnsi="Arial" w:cs="Arial"/>
          <w:sz w:val="24"/>
          <w:szCs w:val="24"/>
        </w:rPr>
      </w:pPr>
      <w:r>
        <w:rPr>
          <w:rFonts w:ascii="Arial" w:hAnsi="Arial" w:cs="Arial"/>
          <w:sz w:val="24"/>
          <w:szCs w:val="24"/>
        </w:rPr>
        <w:t>O termo P</w:t>
      </w:r>
      <w:r w:rsidR="00B33988">
        <w:rPr>
          <w:rFonts w:ascii="Arial" w:hAnsi="Arial" w:cs="Arial"/>
          <w:sz w:val="24"/>
          <w:szCs w:val="24"/>
        </w:rPr>
        <w:t>rograma representa um conjunto de projetos relacionados que são gerenciados de modo integrado, obtendo</w:t>
      </w:r>
      <w:r w:rsidR="00C21D97">
        <w:rPr>
          <w:rFonts w:ascii="Arial" w:hAnsi="Arial" w:cs="Arial"/>
          <w:sz w:val="24"/>
          <w:szCs w:val="24"/>
        </w:rPr>
        <w:t>-se</w:t>
      </w:r>
      <w:r w:rsidR="00B33988">
        <w:rPr>
          <w:rFonts w:ascii="Arial" w:hAnsi="Arial" w:cs="Arial"/>
          <w:sz w:val="24"/>
          <w:szCs w:val="24"/>
        </w:rPr>
        <w:t xml:space="preserve"> vantagens e controles que não existem ao gerenciá-los individualmente.</w:t>
      </w:r>
    </w:p>
    <w:p w14:paraId="3899C79D" w14:textId="0AF91B67" w:rsidR="00B33988" w:rsidRDefault="00B33988" w:rsidP="0036613D">
      <w:pPr>
        <w:spacing w:line="360" w:lineRule="auto"/>
        <w:ind w:firstLine="1134"/>
        <w:jc w:val="both"/>
        <w:rPr>
          <w:rFonts w:ascii="Arial" w:hAnsi="Arial" w:cs="Arial"/>
          <w:sz w:val="24"/>
          <w:szCs w:val="24"/>
        </w:rPr>
      </w:pPr>
      <w:r>
        <w:rPr>
          <w:rFonts w:ascii="Arial" w:hAnsi="Arial" w:cs="Arial"/>
          <w:sz w:val="24"/>
          <w:szCs w:val="24"/>
        </w:rPr>
        <w:t>O relacionamento entre portfólio, programas e projetos é tal que um portfólio é um agrupamento de projetos, programas e outros esforços</w:t>
      </w:r>
      <w:r w:rsidR="00D350A2">
        <w:rPr>
          <w:rFonts w:ascii="Arial" w:hAnsi="Arial" w:cs="Arial"/>
          <w:sz w:val="24"/>
          <w:szCs w:val="24"/>
        </w:rPr>
        <w:t>,</w:t>
      </w:r>
      <w:r>
        <w:rPr>
          <w:rFonts w:ascii="Arial" w:hAnsi="Arial" w:cs="Arial"/>
          <w:sz w:val="24"/>
          <w:szCs w:val="24"/>
        </w:rPr>
        <w:t xml:space="preserve"> visando facilitar o atingimento dos objetivos estratégicos do negócio. </w:t>
      </w:r>
    </w:p>
    <w:p w14:paraId="7E8BB47D" w14:textId="06FD3B31" w:rsidR="00B33988" w:rsidRPr="00904480" w:rsidRDefault="00B33988" w:rsidP="00BB6843">
      <w:pPr>
        <w:pStyle w:val="Ttulo2"/>
      </w:pPr>
      <w:bookmarkStart w:id="12" w:name="_Toc499123470"/>
      <w:r>
        <w:t>2.4. PMBOK</w:t>
      </w:r>
      <w:bookmarkEnd w:id="12"/>
    </w:p>
    <w:p w14:paraId="5098132C" w14:textId="5FCE3A4A" w:rsidR="00B33988" w:rsidRDefault="00B33988" w:rsidP="0036613D">
      <w:pPr>
        <w:spacing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 PMBOK é um guia de gerenciamento de projetos internacional que fornece diretrizes e define os conceitos relacionados a este tema.  Foi criado pelo </w:t>
      </w:r>
      <w:r w:rsidRPr="005A7372">
        <w:rPr>
          <w:rFonts w:ascii="Arial" w:hAnsi="Arial" w:cs="Arial"/>
          <w:i/>
          <w:color w:val="000000"/>
          <w:sz w:val="24"/>
          <w:szCs w:val="24"/>
        </w:rPr>
        <w:t xml:space="preserve">Project Management </w:t>
      </w:r>
      <w:proofErr w:type="spellStart"/>
      <w:r w:rsidRPr="005A7372">
        <w:rPr>
          <w:rFonts w:ascii="Arial" w:hAnsi="Arial" w:cs="Arial"/>
          <w:i/>
          <w:color w:val="000000"/>
          <w:sz w:val="24"/>
          <w:szCs w:val="24"/>
        </w:rPr>
        <w:t>Institute</w:t>
      </w:r>
      <w:proofErr w:type="spellEnd"/>
      <w:r>
        <w:rPr>
          <w:rFonts w:ascii="Arial" w:hAnsi="Arial" w:cs="Arial"/>
          <w:color w:val="000000"/>
          <w:sz w:val="24"/>
          <w:szCs w:val="24"/>
        </w:rPr>
        <w:t xml:space="preserve"> (PMI) e contém conceitos fundamentais, terminologias e glossário associados ao gerenciamento de projetos. Tal literatura baseia-se na contribuição de profissionais e estudantes que aplicam esses conhecimentos di</w:t>
      </w:r>
      <w:r w:rsidR="005E6051">
        <w:rPr>
          <w:rFonts w:ascii="Arial" w:hAnsi="Arial" w:cs="Arial"/>
          <w:color w:val="000000"/>
          <w:sz w:val="24"/>
          <w:szCs w:val="24"/>
        </w:rPr>
        <w:t xml:space="preserve">ariamente, </w:t>
      </w:r>
      <w:r>
        <w:rPr>
          <w:rFonts w:ascii="Arial" w:hAnsi="Arial" w:cs="Arial"/>
          <w:color w:val="000000"/>
          <w:sz w:val="24"/>
          <w:szCs w:val="24"/>
        </w:rPr>
        <w:t>procura</w:t>
      </w:r>
      <w:r w:rsidR="005E6051">
        <w:rPr>
          <w:rFonts w:ascii="Arial" w:hAnsi="Arial" w:cs="Arial"/>
          <w:color w:val="000000"/>
          <w:sz w:val="24"/>
          <w:szCs w:val="24"/>
        </w:rPr>
        <w:t>ndo</w:t>
      </w:r>
      <w:r>
        <w:rPr>
          <w:rFonts w:ascii="Arial" w:hAnsi="Arial" w:cs="Arial"/>
          <w:color w:val="000000"/>
          <w:sz w:val="24"/>
          <w:szCs w:val="24"/>
        </w:rPr>
        <w:t xml:space="preserve"> incluir os conhecimentos e práticas que são aplicáveis à maioria dos projetos.</w:t>
      </w:r>
    </w:p>
    <w:p w14:paraId="7524713F" w14:textId="64B85D1D" w:rsidR="00950C52" w:rsidRPr="00904480" w:rsidRDefault="00950C52" w:rsidP="00BB6843">
      <w:pPr>
        <w:pStyle w:val="Ttulo2"/>
      </w:pPr>
      <w:bookmarkStart w:id="13" w:name="_Toc499123471"/>
      <w:r>
        <w:t>2.5. Ciclo de vida de um projeto</w:t>
      </w:r>
      <w:bookmarkEnd w:id="13"/>
    </w:p>
    <w:p w14:paraId="1875DE7F" w14:textId="77777777" w:rsidR="00C07EE6" w:rsidRDefault="00950C52" w:rsidP="000A3DB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color w:val="000000"/>
          <w:sz w:val="24"/>
          <w:szCs w:val="24"/>
        </w:rPr>
        <w:t xml:space="preserve">“Ciclo de vida do projeto é a série de fases pelas quais um projeto passa, do início ao término” (PMBOK, 2013). </w:t>
      </w:r>
      <w:r w:rsidR="002F43DA">
        <w:rPr>
          <w:rFonts w:ascii="Arial" w:hAnsi="Arial" w:cs="Arial"/>
          <w:color w:val="000000"/>
          <w:sz w:val="24"/>
          <w:szCs w:val="24"/>
        </w:rPr>
        <w:t xml:space="preserve">É importante ressaltar </w:t>
      </w:r>
      <w:r w:rsidR="003F05C8">
        <w:rPr>
          <w:rFonts w:ascii="Arial" w:hAnsi="Arial" w:cs="Arial"/>
          <w:color w:val="000000"/>
          <w:sz w:val="24"/>
          <w:szCs w:val="24"/>
        </w:rPr>
        <w:t>que, mesmo sendo a</w:t>
      </w:r>
      <w:r>
        <w:rPr>
          <w:rFonts w:ascii="Arial" w:hAnsi="Arial" w:cs="Arial"/>
          <w:color w:val="000000"/>
          <w:sz w:val="24"/>
          <w:szCs w:val="24"/>
        </w:rPr>
        <w:t xml:space="preserve">s </w:t>
      </w:r>
      <w:r w:rsidR="003F05C8">
        <w:rPr>
          <w:rFonts w:ascii="Arial" w:hAnsi="Arial" w:cs="Arial"/>
          <w:sz w:val="24"/>
          <w:szCs w:val="24"/>
        </w:rPr>
        <w:t xml:space="preserve">fases </w:t>
      </w:r>
      <w:r>
        <w:rPr>
          <w:rFonts w:ascii="Arial" w:hAnsi="Arial" w:cs="Arial"/>
          <w:sz w:val="24"/>
          <w:szCs w:val="24"/>
        </w:rPr>
        <w:t>geralmente sequenciais</w:t>
      </w:r>
      <w:r w:rsidR="003F05C8">
        <w:rPr>
          <w:rFonts w:ascii="Arial" w:hAnsi="Arial" w:cs="Arial"/>
          <w:sz w:val="24"/>
          <w:szCs w:val="24"/>
        </w:rPr>
        <w:t xml:space="preserve">, as fases de planejamento, execução e controle são cíclicas até a conclusão do projeto, conforme a Figura 1. </w:t>
      </w:r>
    </w:p>
    <w:p w14:paraId="0B2E640D"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3CE5DC95" w14:textId="3403C19A" w:rsidR="001D1F17" w:rsidRDefault="001D1F17" w:rsidP="001D1F17">
      <w:pPr>
        <w:pStyle w:val="Legenda"/>
        <w:keepNext/>
        <w:jc w:val="center"/>
      </w:pPr>
      <w:bookmarkStart w:id="14" w:name="_Toc500275212"/>
      <w:r w:rsidRPr="001D1F17">
        <w:rPr>
          <w:b/>
        </w:rPr>
        <w:lastRenderedPageBreak/>
        <w:t xml:space="preserve">Figura </w:t>
      </w:r>
      <w:r w:rsidRPr="001D1F17">
        <w:rPr>
          <w:b/>
        </w:rPr>
        <w:fldChar w:fldCharType="begin"/>
      </w:r>
      <w:r w:rsidRPr="001D1F17">
        <w:rPr>
          <w:b/>
        </w:rPr>
        <w:instrText xml:space="preserve"> SEQ Figura \* ARABIC </w:instrText>
      </w:r>
      <w:r w:rsidRPr="001D1F17">
        <w:rPr>
          <w:b/>
        </w:rPr>
        <w:fldChar w:fldCharType="separate"/>
      </w:r>
      <w:r w:rsidR="00340426">
        <w:rPr>
          <w:b/>
          <w:noProof/>
        </w:rPr>
        <w:t>1</w:t>
      </w:r>
      <w:r w:rsidRPr="001D1F17">
        <w:rPr>
          <w:b/>
        </w:rPr>
        <w:fldChar w:fldCharType="end"/>
      </w:r>
      <w:r w:rsidRPr="001D1F17">
        <w:rPr>
          <w:b/>
        </w:rPr>
        <w:t>.</w:t>
      </w:r>
      <w:r>
        <w:t xml:space="preserve"> Inter-relacionamento entre as fases</w:t>
      </w:r>
      <w:r w:rsidR="001603C4">
        <w:t>/grupos de processo</w:t>
      </w:r>
      <w:r>
        <w:t xml:space="preserve"> em um projeto</w:t>
      </w:r>
      <w:bookmarkEnd w:id="14"/>
    </w:p>
    <w:p w14:paraId="0DC0F050" w14:textId="233AD86C" w:rsidR="00C07EE6" w:rsidRDefault="001D1F17" w:rsidP="005E6618">
      <w:pPr>
        <w:widowControl w:val="0"/>
        <w:autoSpaceDE w:val="0"/>
        <w:autoSpaceDN w:val="0"/>
        <w:adjustRightInd w:val="0"/>
        <w:spacing w:after="0" w:line="360" w:lineRule="auto"/>
        <w:ind w:firstLine="1134"/>
        <w:rPr>
          <w:rFonts w:ascii="Arial" w:hAnsi="Arial" w:cs="Arial"/>
          <w:sz w:val="24"/>
          <w:szCs w:val="24"/>
        </w:rPr>
      </w:pPr>
      <w:r>
        <w:rPr>
          <w:rFonts w:ascii="Arial" w:hAnsi="Arial" w:cs="Arial"/>
          <w:noProof/>
          <w:sz w:val="24"/>
          <w:szCs w:val="24"/>
        </w:rPr>
        <w:drawing>
          <wp:inline distT="0" distB="0" distL="0" distR="0" wp14:anchorId="7C062F9B" wp14:editId="3039704C">
            <wp:extent cx="4320000" cy="2203634"/>
            <wp:effectExtent l="0" t="0" r="0" b="6350"/>
            <wp:docPr id="2" name="Imagem 2" descr="Imagens%20TCC/Figura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s%20TCC/Figura_1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203634"/>
                    </a:xfrm>
                    <a:prstGeom prst="rect">
                      <a:avLst/>
                    </a:prstGeom>
                    <a:noFill/>
                    <a:ln>
                      <a:noFill/>
                    </a:ln>
                  </pic:spPr>
                </pic:pic>
              </a:graphicData>
            </a:graphic>
          </wp:inline>
        </w:drawing>
      </w:r>
    </w:p>
    <w:p w14:paraId="3DCFD945"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7793D1EF" w14:textId="673A59AC" w:rsidR="001D1F17" w:rsidRPr="00242935" w:rsidRDefault="001603C4" w:rsidP="001D1F17">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Fonte: VARGAS, 2016, P. 36</w:t>
      </w:r>
      <w:r w:rsidR="001D1F17" w:rsidRPr="00242935">
        <w:rPr>
          <w:rFonts w:ascii="Arial" w:hAnsi="Arial" w:cs="Arial"/>
          <w:color w:val="000000"/>
        </w:rPr>
        <w:t>.</w:t>
      </w:r>
    </w:p>
    <w:p w14:paraId="69CF0C59"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200DC0CA" w14:textId="7C3D45D9" w:rsidR="003F05C8" w:rsidRDefault="003F05C8" w:rsidP="001D1F17">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As cinco fases</w:t>
      </w:r>
      <w:r w:rsidR="00950C52">
        <w:rPr>
          <w:rFonts w:ascii="Arial" w:hAnsi="Arial" w:cs="Arial"/>
          <w:sz w:val="24"/>
          <w:szCs w:val="24"/>
        </w:rPr>
        <w:t xml:space="preserve"> podem ser desmembradas em atividades ou tarefas específicas de cada projeto. Ao longo do ciclo de vida, tanto a incerteza relativa aos prazos e custos tendem a diminuir como também as características dos projetos</w:t>
      </w:r>
      <w:r w:rsidR="00393780">
        <w:rPr>
          <w:rFonts w:ascii="Arial" w:hAnsi="Arial" w:cs="Arial"/>
          <w:sz w:val="24"/>
          <w:szCs w:val="24"/>
        </w:rPr>
        <w:t xml:space="preserve"> tendem</w:t>
      </w:r>
      <w:r w:rsidR="00950C52">
        <w:rPr>
          <w:rFonts w:ascii="Arial" w:hAnsi="Arial" w:cs="Arial"/>
          <w:sz w:val="24"/>
          <w:szCs w:val="24"/>
        </w:rPr>
        <w:t xml:space="preserve"> a mudar com o término de cada fase.</w:t>
      </w:r>
    </w:p>
    <w:p w14:paraId="1F6FFA67" w14:textId="47419D15" w:rsidR="00AF7E65" w:rsidRDefault="00752A09" w:rsidP="00250764">
      <w:pPr>
        <w:widowControl w:val="0"/>
        <w:autoSpaceDE w:val="0"/>
        <w:autoSpaceDN w:val="0"/>
        <w:adjustRightInd w:val="0"/>
        <w:spacing w:after="0" w:line="360" w:lineRule="auto"/>
        <w:ind w:firstLine="1134"/>
        <w:jc w:val="both"/>
      </w:pPr>
      <w:r>
        <w:rPr>
          <w:rFonts w:ascii="Arial" w:hAnsi="Arial" w:cs="Arial"/>
          <w:sz w:val="24"/>
          <w:szCs w:val="24"/>
        </w:rPr>
        <w:t xml:space="preserve"> Conforme indicado na Figura 2</w:t>
      </w:r>
      <w:r w:rsidR="00950C52">
        <w:rPr>
          <w:rFonts w:ascii="Arial" w:hAnsi="Arial" w:cs="Arial"/>
          <w:sz w:val="24"/>
          <w:szCs w:val="24"/>
        </w:rPr>
        <w:t>, o grau de esforço destinado ao projeto inicialmente é praticamente zero, vai crescendo até atingir um ponto máximo e reduz bruscamente até atingir o valor zero, indicando o término do projeto.  (</w:t>
      </w:r>
      <w:r w:rsidR="00950C52" w:rsidRPr="009934EE">
        <w:rPr>
          <w:rFonts w:ascii="Arial" w:hAnsi="Arial" w:cs="Arial"/>
          <w:sz w:val="24"/>
          <w:szCs w:val="24"/>
        </w:rPr>
        <w:t>VARGAS</w:t>
      </w:r>
      <w:r w:rsidR="00950C52">
        <w:rPr>
          <w:rFonts w:ascii="Arial" w:hAnsi="Arial" w:cs="Arial"/>
          <w:sz w:val="24"/>
          <w:szCs w:val="24"/>
        </w:rPr>
        <w:t>, 2016)</w:t>
      </w:r>
    </w:p>
    <w:p w14:paraId="089E7E66" w14:textId="21FAB1AE" w:rsidR="0014762D" w:rsidRDefault="0014762D" w:rsidP="0014762D">
      <w:pPr>
        <w:pStyle w:val="Legenda"/>
        <w:keepNext/>
        <w:jc w:val="center"/>
      </w:pPr>
      <w:bookmarkStart w:id="15" w:name="_Toc500275213"/>
      <w:r w:rsidRPr="0014762D">
        <w:rPr>
          <w:b/>
        </w:rPr>
        <w:t xml:space="preserve">Figura </w:t>
      </w:r>
      <w:r w:rsidRPr="0014762D">
        <w:rPr>
          <w:b/>
        </w:rPr>
        <w:fldChar w:fldCharType="begin"/>
      </w:r>
      <w:r w:rsidRPr="0014762D">
        <w:rPr>
          <w:b/>
        </w:rPr>
        <w:instrText xml:space="preserve"> SEQ Figura \* ARABIC </w:instrText>
      </w:r>
      <w:r w:rsidRPr="0014762D">
        <w:rPr>
          <w:b/>
        </w:rPr>
        <w:fldChar w:fldCharType="separate"/>
      </w:r>
      <w:r w:rsidR="00340426">
        <w:rPr>
          <w:b/>
          <w:noProof/>
        </w:rPr>
        <w:t>2</w:t>
      </w:r>
      <w:r w:rsidRPr="0014762D">
        <w:rPr>
          <w:b/>
        </w:rPr>
        <w:fldChar w:fldCharType="end"/>
      </w:r>
      <w:r w:rsidRPr="0014762D">
        <w:rPr>
          <w:b/>
        </w:rPr>
        <w:t>.</w:t>
      </w:r>
      <w:r>
        <w:t xml:space="preserve"> </w:t>
      </w:r>
      <w:r w:rsidRPr="0058151B">
        <w:t>Variação do esforço com o tempo para o projeto</w:t>
      </w:r>
      <w:bookmarkEnd w:id="15"/>
    </w:p>
    <w:p w14:paraId="25E61796" w14:textId="55908689"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205EC83F" wp14:editId="639557A4">
            <wp:extent cx="4619295" cy="2880000"/>
            <wp:effectExtent l="0" t="0" r="0" b="0"/>
            <wp:docPr id="31" name="Imagem 11" descr="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Ima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295" cy="2880000"/>
                    </a:xfrm>
                    <a:prstGeom prst="rect">
                      <a:avLst/>
                    </a:prstGeom>
                    <a:noFill/>
                    <a:ln>
                      <a:noFill/>
                    </a:ln>
                  </pic:spPr>
                </pic:pic>
              </a:graphicData>
            </a:graphic>
          </wp:inline>
        </w:drawing>
      </w:r>
    </w:p>
    <w:p w14:paraId="7E63690C" w14:textId="5508AE6D" w:rsidR="00950C52" w:rsidRPr="007F4668" w:rsidRDefault="00950C52" w:rsidP="007F4668">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29.</w:t>
      </w:r>
    </w:p>
    <w:p w14:paraId="1A9EE494" w14:textId="37648C3F" w:rsidR="00950C52" w:rsidRDefault="0087323C" w:rsidP="007F4668">
      <w:pPr>
        <w:widowControl w:val="0"/>
        <w:autoSpaceDE w:val="0"/>
        <w:autoSpaceDN w:val="0"/>
        <w:adjustRightInd w:val="0"/>
        <w:spacing w:after="0" w:line="360" w:lineRule="auto"/>
        <w:ind w:firstLine="1134"/>
        <w:jc w:val="both"/>
        <w:rPr>
          <w:rFonts w:ascii="Times" w:hAnsi="Times" w:cs="Times"/>
          <w:color w:val="000000"/>
          <w:sz w:val="24"/>
          <w:szCs w:val="24"/>
        </w:rPr>
      </w:pPr>
      <w:r>
        <w:rPr>
          <w:rFonts w:ascii="Arial" w:hAnsi="Arial" w:cs="Arial"/>
          <w:sz w:val="24"/>
          <w:szCs w:val="24"/>
        </w:rPr>
        <w:lastRenderedPageBreak/>
        <w:t xml:space="preserve"> A Figura 3</w:t>
      </w:r>
      <w:r w:rsidR="00950C52">
        <w:rPr>
          <w:rFonts w:ascii="Arial" w:hAnsi="Arial" w:cs="Arial"/>
          <w:sz w:val="24"/>
          <w:szCs w:val="24"/>
        </w:rPr>
        <w:t xml:space="preserve"> mostra que os momentos iniciais do projeto são os mais favoráveis à criatividade e a mudanças, mas é onde o nível de incerteza do risco é mais elevado, embora a quantidade arriscada seja pequena. De modo oposto, os momentos finais são desfavoráveis a novas ideias e à criatividade, pois estão relacionadas aos processos de mudança, salvo àquelas corretivas, associadas ao término dos trabalhos. O momento mais crítico de um projeto é o de transição, pois se configura como a região de maior impacto dos riscos. O valor esperado do risco (EV) pode ser calculado como o produto da incerteza do risco pela quantidade arriscada.</w:t>
      </w:r>
    </w:p>
    <w:p w14:paraId="5085FECA" w14:textId="77777777" w:rsidR="00AF7E65" w:rsidRDefault="00AF7E65" w:rsidP="00AF7E65">
      <w:pPr>
        <w:pStyle w:val="Legenda"/>
        <w:keepNext/>
        <w:jc w:val="center"/>
      </w:pPr>
      <w:bookmarkStart w:id="16" w:name="_Toc500275214"/>
      <w:r w:rsidRPr="00AF7E65">
        <w:rPr>
          <w:b/>
        </w:rPr>
        <w:t xml:space="preserve">Figura </w:t>
      </w:r>
      <w:r w:rsidRPr="00AF7E65">
        <w:rPr>
          <w:b/>
        </w:rPr>
        <w:fldChar w:fldCharType="begin"/>
      </w:r>
      <w:r w:rsidRPr="00AF7E65">
        <w:rPr>
          <w:b/>
        </w:rPr>
        <w:instrText xml:space="preserve"> SEQ Figura \* ARABIC </w:instrText>
      </w:r>
      <w:r w:rsidRPr="00AF7E65">
        <w:rPr>
          <w:b/>
        </w:rPr>
        <w:fldChar w:fldCharType="separate"/>
      </w:r>
      <w:r w:rsidR="00340426">
        <w:rPr>
          <w:b/>
          <w:noProof/>
        </w:rPr>
        <w:t>3</w:t>
      </w:r>
      <w:r w:rsidRPr="00AF7E65">
        <w:rPr>
          <w:b/>
        </w:rPr>
        <w:fldChar w:fldCharType="end"/>
      </w:r>
      <w:r w:rsidRPr="00AF7E65">
        <w:rPr>
          <w:b/>
        </w:rPr>
        <w:t>.</w:t>
      </w:r>
      <w:r>
        <w:t xml:space="preserve"> </w:t>
      </w:r>
      <w:r w:rsidRPr="00BB2E32">
        <w:t>Análise comparativa da incerteza do risco com a quantidade arriscada</w:t>
      </w:r>
      <w:bookmarkEnd w:id="16"/>
    </w:p>
    <w:p w14:paraId="3F8C7435" w14:textId="3506E57B"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6F34EAEE" wp14:editId="6AD839BE">
            <wp:extent cx="4506353" cy="2880000"/>
            <wp:effectExtent l="0" t="0" r="0" b="0"/>
            <wp:docPr id="30" name="Imagem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6353" cy="2880000"/>
                    </a:xfrm>
                    <a:prstGeom prst="rect">
                      <a:avLst/>
                    </a:prstGeom>
                    <a:noFill/>
                    <a:ln>
                      <a:noFill/>
                    </a:ln>
                  </pic:spPr>
                </pic:pic>
              </a:graphicData>
            </a:graphic>
          </wp:inline>
        </w:drawing>
      </w:r>
    </w:p>
    <w:p w14:paraId="0A52F384" w14:textId="77777777" w:rsidR="00950C52" w:rsidRPr="00242935" w:rsidRDefault="00950C52"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33.</w:t>
      </w:r>
    </w:p>
    <w:p w14:paraId="2B54D5C3" w14:textId="3EFB2193" w:rsidR="004E0FA8" w:rsidRPr="00904480" w:rsidRDefault="004E0FA8" w:rsidP="00BB6843">
      <w:pPr>
        <w:pStyle w:val="Ttulo2"/>
      </w:pPr>
      <w:bookmarkStart w:id="17" w:name="_Toc499123472"/>
      <w:r>
        <w:t>2.6. Os grupos de processos de gerenciamento de projetos</w:t>
      </w:r>
      <w:bookmarkEnd w:id="17"/>
    </w:p>
    <w:p w14:paraId="70996644" w14:textId="77777777" w:rsidR="004E0FA8" w:rsidRPr="00173EF0" w:rsidRDefault="004E0FA8" w:rsidP="004E0FA8">
      <w:pPr>
        <w:spacing w:after="0"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sidRPr="00173EF0">
        <w:rPr>
          <w:rFonts w:ascii="Arial" w:hAnsi="Arial" w:cs="Arial"/>
          <w:sz w:val="24"/>
          <w:szCs w:val="24"/>
        </w:rPr>
        <w:t>Seja na implantação de novas tecnologias, na construção de empreendimentos, na criação de produtos ou na prestação de serviços, empresas e organizações costumam realizar um planejamento bem estruturado na forma de um projeto. Nesse contexto, para que o projeto possa ser executado com sucesso, algumas metodologias foram propostas ao longo dos anos. Em particular, o</w:t>
      </w:r>
      <w:r>
        <w:rPr>
          <w:rFonts w:ascii="Arial" w:hAnsi="Arial" w:cs="Arial"/>
          <w:sz w:val="24"/>
          <w:szCs w:val="24"/>
        </w:rPr>
        <w:t xml:space="preserve"> guia </w:t>
      </w:r>
      <w:r w:rsidRPr="00DF3D88">
        <w:rPr>
          <w:rFonts w:ascii="Arial" w:hAnsi="Arial" w:cs="Arial"/>
          <w:i/>
          <w:sz w:val="24"/>
          <w:szCs w:val="24"/>
        </w:rPr>
        <w:t xml:space="preserve">Project Management </w:t>
      </w:r>
      <w:proofErr w:type="spellStart"/>
      <w:r w:rsidRPr="00DF3D88">
        <w:rPr>
          <w:rFonts w:ascii="Arial" w:hAnsi="Arial" w:cs="Arial"/>
          <w:i/>
          <w:sz w:val="24"/>
          <w:szCs w:val="24"/>
        </w:rPr>
        <w:t>Body</w:t>
      </w:r>
      <w:proofErr w:type="spellEnd"/>
      <w:r w:rsidRPr="00DF3D88">
        <w:rPr>
          <w:rFonts w:ascii="Arial" w:hAnsi="Arial" w:cs="Arial"/>
          <w:i/>
          <w:sz w:val="24"/>
          <w:szCs w:val="24"/>
        </w:rPr>
        <w:t xml:space="preserve"> </w:t>
      </w:r>
      <w:proofErr w:type="spellStart"/>
      <w:r w:rsidRPr="00DF3D88">
        <w:rPr>
          <w:rFonts w:ascii="Arial" w:hAnsi="Arial" w:cs="Arial"/>
          <w:i/>
          <w:sz w:val="24"/>
          <w:szCs w:val="24"/>
        </w:rPr>
        <w:t>of</w:t>
      </w:r>
      <w:proofErr w:type="spellEnd"/>
      <w:r w:rsidRPr="00DF3D88">
        <w:rPr>
          <w:rFonts w:ascii="Arial" w:hAnsi="Arial" w:cs="Arial"/>
          <w:i/>
          <w:sz w:val="24"/>
          <w:szCs w:val="24"/>
        </w:rPr>
        <w:t xml:space="preserve"> </w:t>
      </w:r>
      <w:proofErr w:type="spellStart"/>
      <w:r w:rsidRPr="00DF3D88">
        <w:rPr>
          <w:rFonts w:ascii="Arial" w:hAnsi="Arial" w:cs="Arial"/>
          <w:i/>
          <w:sz w:val="24"/>
          <w:szCs w:val="24"/>
        </w:rPr>
        <w:t>Knowledge</w:t>
      </w:r>
      <w:proofErr w:type="spellEnd"/>
      <w:r>
        <w:rPr>
          <w:rFonts w:ascii="Arial" w:hAnsi="Arial" w:cs="Arial"/>
          <w:sz w:val="24"/>
          <w:szCs w:val="24"/>
        </w:rPr>
        <w:t xml:space="preserve"> (</w:t>
      </w:r>
      <w:r w:rsidRPr="00173EF0">
        <w:rPr>
          <w:rFonts w:ascii="Arial" w:hAnsi="Arial" w:cs="Arial"/>
          <w:sz w:val="24"/>
          <w:szCs w:val="24"/>
        </w:rPr>
        <w:t>PMBOK</w:t>
      </w:r>
      <w:r>
        <w:rPr>
          <w:rFonts w:ascii="Arial" w:hAnsi="Arial" w:cs="Arial"/>
          <w:sz w:val="24"/>
          <w:szCs w:val="24"/>
        </w:rPr>
        <w:t xml:space="preserve">) </w:t>
      </w:r>
      <w:r w:rsidRPr="00173EF0">
        <w:rPr>
          <w:rFonts w:ascii="Arial" w:hAnsi="Arial" w:cs="Arial"/>
          <w:sz w:val="24"/>
          <w:szCs w:val="24"/>
        </w:rPr>
        <w:t>definiu um conjunto de boas práticas para um bom planejamento e execução de um projeto.</w:t>
      </w:r>
    </w:p>
    <w:p w14:paraId="47F52308" w14:textId="1F41CA59" w:rsidR="004E0FA8" w:rsidRPr="009F62D2" w:rsidRDefault="004E0FA8" w:rsidP="004E0FA8">
      <w:pPr>
        <w:spacing w:after="0" w:line="360" w:lineRule="auto"/>
        <w:ind w:firstLine="1134"/>
        <w:jc w:val="both"/>
        <w:rPr>
          <w:rFonts w:ascii="Arial" w:hAnsi="Arial" w:cs="Arial"/>
          <w:sz w:val="24"/>
          <w:szCs w:val="24"/>
        </w:rPr>
      </w:pPr>
      <w:r w:rsidRPr="00173EF0">
        <w:rPr>
          <w:rFonts w:ascii="Arial" w:hAnsi="Arial" w:cs="Arial"/>
          <w:sz w:val="24"/>
          <w:szCs w:val="24"/>
        </w:rPr>
        <w:t xml:space="preserve">De acordo com </w:t>
      </w:r>
      <w:proofErr w:type="spellStart"/>
      <w:r>
        <w:rPr>
          <w:rFonts w:ascii="Arial" w:hAnsi="Arial" w:cs="Arial"/>
          <w:sz w:val="24"/>
          <w:szCs w:val="24"/>
        </w:rPr>
        <w:t>Kerzner</w:t>
      </w:r>
      <w:proofErr w:type="spellEnd"/>
      <w:r>
        <w:rPr>
          <w:rFonts w:ascii="Arial" w:hAnsi="Arial" w:cs="Arial"/>
          <w:sz w:val="24"/>
          <w:szCs w:val="24"/>
        </w:rPr>
        <w:t xml:space="preserve"> (2009) </w:t>
      </w:r>
      <w:r w:rsidRPr="009F62D2">
        <w:rPr>
          <w:rFonts w:ascii="Arial" w:hAnsi="Arial" w:cs="Arial"/>
          <w:sz w:val="24"/>
          <w:szCs w:val="24"/>
        </w:rPr>
        <w:t>os projet</w:t>
      </w:r>
      <w:r w:rsidR="003A277A">
        <w:rPr>
          <w:rFonts w:ascii="Arial" w:hAnsi="Arial" w:cs="Arial"/>
          <w:sz w:val="24"/>
          <w:szCs w:val="24"/>
        </w:rPr>
        <w:t>os são organizados em processos</w:t>
      </w:r>
      <w:r w:rsidRPr="009F62D2">
        <w:rPr>
          <w:rFonts w:ascii="Arial" w:hAnsi="Arial" w:cs="Arial"/>
          <w:sz w:val="24"/>
          <w:szCs w:val="24"/>
        </w:rPr>
        <w:t xml:space="preserve"> e estes são organizados em grupos, </w:t>
      </w:r>
      <w:r w:rsidR="00895871">
        <w:rPr>
          <w:rFonts w:ascii="Arial" w:hAnsi="Arial" w:cs="Arial"/>
          <w:sz w:val="24"/>
          <w:szCs w:val="24"/>
        </w:rPr>
        <w:t xml:space="preserve">conforme </w:t>
      </w:r>
      <w:r w:rsidR="006528F9">
        <w:rPr>
          <w:rFonts w:ascii="Arial" w:hAnsi="Arial" w:cs="Arial"/>
          <w:sz w:val="24"/>
          <w:szCs w:val="24"/>
        </w:rPr>
        <w:t>ilustrada</w:t>
      </w:r>
      <w:r w:rsidR="00E95C9B">
        <w:rPr>
          <w:rFonts w:ascii="Arial" w:hAnsi="Arial" w:cs="Arial"/>
          <w:sz w:val="24"/>
          <w:szCs w:val="24"/>
        </w:rPr>
        <w:t xml:space="preserve"> </w:t>
      </w:r>
      <w:r w:rsidR="00313108">
        <w:rPr>
          <w:rFonts w:ascii="Arial" w:hAnsi="Arial" w:cs="Arial"/>
          <w:sz w:val="24"/>
          <w:szCs w:val="24"/>
        </w:rPr>
        <w:t>na Figura 4</w:t>
      </w:r>
      <w:r w:rsidR="00E95C9B">
        <w:rPr>
          <w:rFonts w:ascii="Arial" w:hAnsi="Arial" w:cs="Arial"/>
          <w:sz w:val="24"/>
          <w:szCs w:val="24"/>
        </w:rPr>
        <w:t xml:space="preserve"> e </w:t>
      </w:r>
      <w:r w:rsidRPr="009F62D2">
        <w:rPr>
          <w:rFonts w:ascii="Arial" w:hAnsi="Arial" w:cs="Arial"/>
          <w:sz w:val="24"/>
          <w:szCs w:val="24"/>
        </w:rPr>
        <w:t>com as suas respectivas descrições</w:t>
      </w:r>
      <w:r w:rsidR="00E95C9B">
        <w:rPr>
          <w:rFonts w:ascii="Arial" w:hAnsi="Arial" w:cs="Arial"/>
          <w:sz w:val="24"/>
          <w:szCs w:val="24"/>
        </w:rPr>
        <w:t xml:space="preserve"> a seguir</w:t>
      </w:r>
      <w:r w:rsidRPr="009F62D2">
        <w:rPr>
          <w:rFonts w:ascii="Arial" w:hAnsi="Arial" w:cs="Arial"/>
          <w:sz w:val="24"/>
          <w:szCs w:val="24"/>
        </w:rPr>
        <w:t>:</w:t>
      </w:r>
    </w:p>
    <w:p w14:paraId="224DCC2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lastRenderedPageBreak/>
        <w:t xml:space="preserve"> ● Iniciação – grupo de processo em que </w:t>
      </w:r>
      <w:r>
        <w:rPr>
          <w:rFonts w:ascii="Arial" w:hAnsi="Arial" w:cs="Arial"/>
          <w:sz w:val="24"/>
          <w:szCs w:val="24"/>
        </w:rPr>
        <w:t>são</w:t>
      </w:r>
      <w:r w:rsidRPr="00D04B0A">
        <w:rPr>
          <w:rFonts w:ascii="Arial" w:hAnsi="Arial" w:cs="Arial"/>
          <w:sz w:val="24"/>
          <w:szCs w:val="24"/>
        </w:rPr>
        <w:t xml:space="preserve"> definido</w:t>
      </w:r>
      <w:r>
        <w:rPr>
          <w:rFonts w:ascii="Arial" w:hAnsi="Arial" w:cs="Arial"/>
          <w:sz w:val="24"/>
          <w:szCs w:val="24"/>
        </w:rPr>
        <w:t>s</w:t>
      </w:r>
      <w:r w:rsidRPr="00D04B0A">
        <w:rPr>
          <w:rFonts w:ascii="Arial" w:hAnsi="Arial" w:cs="Arial"/>
          <w:sz w:val="24"/>
          <w:szCs w:val="24"/>
        </w:rPr>
        <w:t xml:space="preserve"> o gerente de projetos e os interessados, no qual são estabelecidos os benefícios do </w:t>
      </w:r>
      <w:r>
        <w:rPr>
          <w:rFonts w:ascii="Arial" w:hAnsi="Arial" w:cs="Arial"/>
          <w:sz w:val="24"/>
          <w:szCs w:val="24"/>
        </w:rPr>
        <w:t>projeto e no qual é realizada a preparação dos</w:t>
      </w:r>
      <w:r w:rsidRPr="00D04B0A">
        <w:rPr>
          <w:rFonts w:ascii="Arial" w:hAnsi="Arial" w:cs="Arial"/>
          <w:sz w:val="24"/>
          <w:szCs w:val="24"/>
        </w:rPr>
        <w:t xml:space="preserve"> documentos</w:t>
      </w:r>
      <w:r>
        <w:rPr>
          <w:rFonts w:ascii="Arial" w:hAnsi="Arial" w:cs="Arial"/>
          <w:sz w:val="24"/>
          <w:szCs w:val="24"/>
        </w:rPr>
        <w:t xml:space="preserve"> para sancionar o projeto</w:t>
      </w:r>
      <w:r w:rsidRPr="00D04B0A">
        <w:rPr>
          <w:rFonts w:ascii="Arial" w:hAnsi="Arial" w:cs="Arial"/>
          <w:sz w:val="24"/>
          <w:szCs w:val="24"/>
        </w:rPr>
        <w:t>, como o termo de abertura do projeto;</w:t>
      </w:r>
    </w:p>
    <w:p w14:paraId="1D9D399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Planejamento – </w:t>
      </w:r>
      <w:r>
        <w:rPr>
          <w:rFonts w:ascii="Arial" w:hAnsi="Arial" w:cs="Arial"/>
          <w:sz w:val="24"/>
          <w:szCs w:val="24"/>
        </w:rPr>
        <w:t xml:space="preserve">grupo de </w:t>
      </w:r>
      <w:r w:rsidRPr="00D04B0A">
        <w:rPr>
          <w:rFonts w:ascii="Arial" w:hAnsi="Arial" w:cs="Arial"/>
          <w:sz w:val="24"/>
          <w:szCs w:val="24"/>
        </w:rPr>
        <w:t xml:space="preserve">processo no qual são definidos os requisitos, </w:t>
      </w:r>
      <w:r>
        <w:rPr>
          <w:rFonts w:ascii="Arial" w:hAnsi="Arial" w:cs="Arial"/>
          <w:sz w:val="24"/>
          <w:szCs w:val="24"/>
        </w:rPr>
        <w:t xml:space="preserve">a </w:t>
      </w:r>
      <w:r w:rsidRPr="00D04B0A">
        <w:rPr>
          <w:rFonts w:ascii="Arial" w:hAnsi="Arial" w:cs="Arial"/>
          <w:sz w:val="24"/>
          <w:szCs w:val="24"/>
        </w:rPr>
        <w:t xml:space="preserve">qualidade e </w:t>
      </w:r>
      <w:r>
        <w:rPr>
          <w:rFonts w:ascii="Arial" w:hAnsi="Arial" w:cs="Arial"/>
          <w:sz w:val="24"/>
          <w:szCs w:val="24"/>
        </w:rPr>
        <w:t xml:space="preserve">a </w:t>
      </w:r>
      <w:r w:rsidRPr="00D04B0A">
        <w:rPr>
          <w:rFonts w:ascii="Arial" w:hAnsi="Arial" w:cs="Arial"/>
          <w:sz w:val="24"/>
          <w:szCs w:val="24"/>
        </w:rPr>
        <w:t xml:space="preserve">quantidade de trabalho, </w:t>
      </w:r>
      <w:r>
        <w:rPr>
          <w:rFonts w:ascii="Arial" w:hAnsi="Arial" w:cs="Arial"/>
          <w:sz w:val="24"/>
          <w:szCs w:val="24"/>
        </w:rPr>
        <w:t xml:space="preserve">além da </w:t>
      </w:r>
      <w:r w:rsidRPr="00D04B0A">
        <w:rPr>
          <w:rFonts w:ascii="Arial" w:hAnsi="Arial" w:cs="Arial"/>
          <w:sz w:val="24"/>
          <w:szCs w:val="24"/>
        </w:rPr>
        <w:t xml:space="preserve">definição dos recursos necessários, </w:t>
      </w:r>
      <w:r>
        <w:rPr>
          <w:rFonts w:ascii="Arial" w:hAnsi="Arial" w:cs="Arial"/>
          <w:sz w:val="24"/>
          <w:szCs w:val="24"/>
        </w:rPr>
        <w:t>do agendamento</w:t>
      </w:r>
      <w:r w:rsidRPr="00D04B0A">
        <w:rPr>
          <w:rFonts w:ascii="Arial" w:hAnsi="Arial" w:cs="Arial"/>
          <w:sz w:val="24"/>
          <w:szCs w:val="24"/>
        </w:rPr>
        <w:t xml:space="preserve"> das atividades e </w:t>
      </w:r>
      <w:r>
        <w:rPr>
          <w:rFonts w:ascii="Arial" w:hAnsi="Arial" w:cs="Arial"/>
          <w:sz w:val="24"/>
          <w:szCs w:val="24"/>
        </w:rPr>
        <w:t xml:space="preserve">da </w:t>
      </w:r>
      <w:r w:rsidRPr="00D04B0A">
        <w:rPr>
          <w:rFonts w:ascii="Arial" w:hAnsi="Arial" w:cs="Arial"/>
          <w:sz w:val="24"/>
          <w:szCs w:val="24"/>
        </w:rPr>
        <w:t>avaliação dos riscos;</w:t>
      </w:r>
    </w:p>
    <w:p w14:paraId="33B69498"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Execução – </w:t>
      </w:r>
      <w:r>
        <w:rPr>
          <w:rFonts w:ascii="Arial" w:hAnsi="Arial" w:cs="Arial"/>
          <w:sz w:val="24"/>
          <w:szCs w:val="24"/>
        </w:rPr>
        <w:t xml:space="preserve">grupo de </w:t>
      </w:r>
      <w:r w:rsidRPr="00D04B0A">
        <w:rPr>
          <w:rFonts w:ascii="Arial" w:hAnsi="Arial" w:cs="Arial"/>
          <w:sz w:val="24"/>
          <w:szCs w:val="24"/>
        </w:rPr>
        <w:t xml:space="preserve">processo no qual são realizadas atividades de direção e </w:t>
      </w:r>
      <w:r>
        <w:rPr>
          <w:rFonts w:ascii="Arial" w:hAnsi="Arial" w:cs="Arial"/>
          <w:sz w:val="24"/>
          <w:szCs w:val="24"/>
        </w:rPr>
        <w:t>gerenciamento</w:t>
      </w:r>
      <w:r w:rsidRPr="00D04B0A">
        <w:rPr>
          <w:rFonts w:ascii="Arial" w:hAnsi="Arial" w:cs="Arial"/>
          <w:sz w:val="24"/>
          <w:szCs w:val="24"/>
        </w:rPr>
        <w:t xml:space="preserve"> do trabalho anteriormente planejado, </w:t>
      </w:r>
      <w:r>
        <w:rPr>
          <w:rFonts w:ascii="Arial" w:hAnsi="Arial" w:cs="Arial"/>
          <w:sz w:val="24"/>
          <w:szCs w:val="24"/>
        </w:rPr>
        <w:t xml:space="preserve">fazendo-se </w:t>
      </w:r>
      <w:r w:rsidRPr="00D04B0A">
        <w:rPr>
          <w:rFonts w:ascii="Arial" w:hAnsi="Arial" w:cs="Arial"/>
          <w:sz w:val="24"/>
          <w:szCs w:val="24"/>
        </w:rPr>
        <w:t>necessário um acompanhamento mais próximo dos membros da equipe pelo gestor, sempre objetiv</w:t>
      </w:r>
      <w:r>
        <w:rPr>
          <w:rFonts w:ascii="Arial" w:hAnsi="Arial" w:cs="Arial"/>
          <w:sz w:val="24"/>
          <w:szCs w:val="24"/>
        </w:rPr>
        <w:t xml:space="preserve">ando a otimização </w:t>
      </w:r>
      <w:r w:rsidRPr="00D04B0A">
        <w:rPr>
          <w:rFonts w:ascii="Arial" w:hAnsi="Arial" w:cs="Arial"/>
          <w:sz w:val="24"/>
          <w:szCs w:val="24"/>
        </w:rPr>
        <w:t>e a garantia de que o projeto seja executado conforme foi planejado;</w:t>
      </w:r>
    </w:p>
    <w:p w14:paraId="7E6F5D09" w14:textId="77777777" w:rsidR="004E0FA8"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Monitoramento e Controle – </w:t>
      </w:r>
      <w:r>
        <w:rPr>
          <w:rFonts w:ascii="Arial" w:hAnsi="Arial" w:cs="Arial"/>
          <w:sz w:val="24"/>
          <w:szCs w:val="24"/>
        </w:rPr>
        <w:t xml:space="preserve">grupo de processo em que é feito o </w:t>
      </w:r>
      <w:r w:rsidRPr="00D04B0A">
        <w:rPr>
          <w:rFonts w:ascii="Arial" w:hAnsi="Arial" w:cs="Arial"/>
          <w:sz w:val="24"/>
          <w:szCs w:val="24"/>
        </w:rPr>
        <w:t>acompanhamento do progresso do projeto</w:t>
      </w:r>
      <w:r>
        <w:rPr>
          <w:rFonts w:ascii="Arial" w:hAnsi="Arial" w:cs="Arial"/>
          <w:sz w:val="24"/>
          <w:szCs w:val="24"/>
        </w:rPr>
        <w:t>, comparando o resultado real com o resultado previsto</w:t>
      </w:r>
      <w:r w:rsidRPr="00D04B0A">
        <w:rPr>
          <w:rFonts w:ascii="Arial" w:hAnsi="Arial" w:cs="Arial"/>
          <w:sz w:val="24"/>
          <w:szCs w:val="24"/>
        </w:rPr>
        <w:t>,</w:t>
      </w:r>
      <w:r>
        <w:rPr>
          <w:rFonts w:ascii="Arial" w:hAnsi="Arial" w:cs="Arial"/>
          <w:sz w:val="24"/>
          <w:szCs w:val="24"/>
        </w:rPr>
        <w:t xml:space="preserve"> analisando os impactos e, caso necessário, efetuando ajustes.</w:t>
      </w:r>
    </w:p>
    <w:p w14:paraId="5AA2C92B" w14:textId="60727492" w:rsidR="00EC1E5B" w:rsidRPr="00340426" w:rsidRDefault="004E0FA8" w:rsidP="00340426">
      <w:pPr>
        <w:spacing w:after="0" w:line="360" w:lineRule="auto"/>
        <w:ind w:firstLine="1134"/>
        <w:jc w:val="both"/>
        <w:rPr>
          <w:rFonts w:ascii="Arial" w:hAnsi="Arial" w:cs="Arial"/>
          <w:sz w:val="24"/>
          <w:szCs w:val="24"/>
        </w:rPr>
      </w:pPr>
      <w:r w:rsidRPr="00D04B0A">
        <w:rPr>
          <w:rFonts w:ascii="Arial" w:hAnsi="Arial" w:cs="Arial"/>
          <w:sz w:val="24"/>
          <w:szCs w:val="24"/>
        </w:rPr>
        <w:t xml:space="preserve"> </w:t>
      </w:r>
      <w:r>
        <w:rPr>
          <w:rFonts w:ascii="Arial" w:hAnsi="Arial" w:cs="Arial"/>
          <w:sz w:val="24"/>
          <w:szCs w:val="24"/>
        </w:rPr>
        <w:t>● Encerramento – grupo de processo onde ocorre a verificação s</w:t>
      </w:r>
      <w:r w:rsidRPr="00D04B0A">
        <w:rPr>
          <w:rFonts w:ascii="Arial" w:hAnsi="Arial" w:cs="Arial"/>
          <w:sz w:val="24"/>
          <w:szCs w:val="24"/>
        </w:rPr>
        <w:t>e todo o trabalho foi realizado</w:t>
      </w:r>
      <w:r>
        <w:rPr>
          <w:rFonts w:ascii="Arial" w:hAnsi="Arial" w:cs="Arial"/>
          <w:sz w:val="24"/>
          <w:szCs w:val="24"/>
        </w:rPr>
        <w:t xml:space="preserve"> e</w:t>
      </w:r>
      <w:r w:rsidRPr="00D04B0A">
        <w:rPr>
          <w:rFonts w:ascii="Arial" w:hAnsi="Arial" w:cs="Arial"/>
          <w:sz w:val="24"/>
          <w:szCs w:val="24"/>
        </w:rPr>
        <w:t xml:space="preserve"> se os objetivos foram alcançados,</w:t>
      </w:r>
      <w:r>
        <w:rPr>
          <w:rFonts w:ascii="Arial" w:hAnsi="Arial" w:cs="Arial"/>
          <w:sz w:val="24"/>
          <w:szCs w:val="24"/>
        </w:rPr>
        <w:t xml:space="preserve"> </w:t>
      </w:r>
      <w:r w:rsidRPr="00D04B0A">
        <w:rPr>
          <w:rFonts w:ascii="Arial" w:hAnsi="Arial" w:cs="Arial"/>
          <w:sz w:val="24"/>
          <w:szCs w:val="24"/>
        </w:rPr>
        <w:t>identifica</w:t>
      </w:r>
      <w:r>
        <w:rPr>
          <w:rFonts w:ascii="Arial" w:hAnsi="Arial" w:cs="Arial"/>
          <w:sz w:val="24"/>
          <w:szCs w:val="24"/>
        </w:rPr>
        <w:t>ndo-se também</w:t>
      </w:r>
      <w:r w:rsidRPr="00D04B0A">
        <w:rPr>
          <w:rFonts w:ascii="Arial" w:hAnsi="Arial" w:cs="Arial"/>
          <w:sz w:val="24"/>
          <w:szCs w:val="24"/>
        </w:rPr>
        <w:t xml:space="preserve"> as lições aprendidas e </w:t>
      </w:r>
      <w:r>
        <w:rPr>
          <w:rFonts w:ascii="Arial" w:hAnsi="Arial" w:cs="Arial"/>
          <w:sz w:val="24"/>
          <w:szCs w:val="24"/>
        </w:rPr>
        <w:t xml:space="preserve">obtendo-se </w:t>
      </w:r>
      <w:r w:rsidRPr="00D04B0A">
        <w:rPr>
          <w:rFonts w:ascii="Arial" w:hAnsi="Arial" w:cs="Arial"/>
          <w:sz w:val="24"/>
          <w:szCs w:val="24"/>
        </w:rPr>
        <w:t>o aceite do encerramento do projeto</w:t>
      </w:r>
      <w:r>
        <w:rPr>
          <w:rFonts w:ascii="Arial" w:hAnsi="Arial" w:cs="Arial"/>
          <w:sz w:val="24"/>
          <w:szCs w:val="24"/>
        </w:rPr>
        <w:t xml:space="preserve"> </w:t>
      </w:r>
      <w:r w:rsidRPr="00D04B0A">
        <w:rPr>
          <w:rFonts w:ascii="Arial" w:hAnsi="Arial" w:cs="Arial"/>
          <w:sz w:val="24"/>
          <w:szCs w:val="24"/>
        </w:rPr>
        <w:t>pelo cliente.</w:t>
      </w:r>
    </w:p>
    <w:p w14:paraId="3094621F" w14:textId="7D56935E" w:rsidR="00257606" w:rsidRPr="00257606" w:rsidRDefault="005E6618" w:rsidP="006528F9">
      <w:pPr>
        <w:pStyle w:val="Legenda"/>
        <w:keepNext/>
        <w:jc w:val="center"/>
      </w:pPr>
      <w:r>
        <w:rPr>
          <w:b/>
        </w:rPr>
        <w:t xml:space="preserve">                           </w:t>
      </w:r>
      <w:bookmarkStart w:id="18" w:name="_Toc500275215"/>
      <w:r w:rsidR="00257606" w:rsidRPr="00257606">
        <w:rPr>
          <w:b/>
        </w:rPr>
        <w:t xml:space="preserve">Figura </w:t>
      </w:r>
      <w:r w:rsidR="00257606" w:rsidRPr="00257606">
        <w:rPr>
          <w:b/>
        </w:rPr>
        <w:fldChar w:fldCharType="begin"/>
      </w:r>
      <w:r w:rsidR="00257606" w:rsidRPr="00257606">
        <w:rPr>
          <w:b/>
        </w:rPr>
        <w:instrText xml:space="preserve"> SEQ Figura \* ARABIC </w:instrText>
      </w:r>
      <w:r w:rsidR="00257606" w:rsidRPr="00257606">
        <w:rPr>
          <w:b/>
        </w:rPr>
        <w:fldChar w:fldCharType="separate"/>
      </w:r>
      <w:r w:rsidR="00340426">
        <w:rPr>
          <w:b/>
          <w:noProof/>
        </w:rPr>
        <w:t>4</w:t>
      </w:r>
      <w:r w:rsidR="00257606" w:rsidRPr="00257606">
        <w:rPr>
          <w:b/>
        </w:rPr>
        <w:fldChar w:fldCharType="end"/>
      </w:r>
      <w:r w:rsidR="00257606">
        <w:rPr>
          <w:b/>
        </w:rPr>
        <w:t xml:space="preserve">. </w:t>
      </w:r>
      <w:r w:rsidR="006528F9">
        <w:t>O ciclo de vida do projeto subdividido em Grupos de Processo</w:t>
      </w:r>
      <w:r>
        <w:t xml:space="preserve"> característicos</w:t>
      </w:r>
      <w:bookmarkEnd w:id="18"/>
    </w:p>
    <w:p w14:paraId="64B62525" w14:textId="77777777" w:rsidR="00257606" w:rsidRDefault="00257606" w:rsidP="005E6618">
      <w:pPr>
        <w:widowControl w:val="0"/>
        <w:autoSpaceDE w:val="0"/>
        <w:autoSpaceDN w:val="0"/>
        <w:adjustRightInd w:val="0"/>
        <w:spacing w:after="0" w:line="360" w:lineRule="auto"/>
        <w:ind w:firstLine="1134"/>
        <w:jc w:val="center"/>
        <w:rPr>
          <w:rFonts w:ascii="Arial" w:hAnsi="Arial" w:cs="Arial"/>
          <w:color w:val="000000"/>
          <w:sz w:val="24"/>
          <w:szCs w:val="24"/>
        </w:rPr>
      </w:pPr>
      <w:r>
        <w:rPr>
          <w:rFonts w:ascii="Arial" w:hAnsi="Arial" w:cs="Arial"/>
          <w:noProof/>
          <w:color w:val="000000"/>
          <w:sz w:val="24"/>
          <w:szCs w:val="24"/>
        </w:rPr>
        <w:drawing>
          <wp:inline distT="0" distB="0" distL="0" distR="0" wp14:anchorId="4F5C4C85" wp14:editId="758939EC">
            <wp:extent cx="4853939" cy="2880000"/>
            <wp:effectExtent l="0" t="0" r="0" b="0"/>
            <wp:docPr id="3" name="Imagem 3" descr="Imagens%20TCC/Fig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s%20TCC/Figura_1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3939" cy="2880000"/>
                    </a:xfrm>
                    <a:prstGeom prst="rect">
                      <a:avLst/>
                    </a:prstGeom>
                    <a:noFill/>
                    <a:ln>
                      <a:noFill/>
                    </a:ln>
                  </pic:spPr>
                </pic:pic>
              </a:graphicData>
            </a:graphic>
          </wp:inline>
        </w:drawing>
      </w:r>
    </w:p>
    <w:p w14:paraId="4C51CB0C" w14:textId="7D6071E2" w:rsidR="006528F9" w:rsidRPr="00242935" w:rsidRDefault="005E6618" w:rsidP="006528F9">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 xml:space="preserve">                   </w:t>
      </w:r>
      <w:r w:rsidR="006528F9" w:rsidRPr="00242935">
        <w:rPr>
          <w:rFonts w:ascii="Arial" w:hAnsi="Arial" w:cs="Arial"/>
          <w:color w:val="000000"/>
        </w:rPr>
        <w:t xml:space="preserve">Fonte: VARGAS, 2016, P. </w:t>
      </w:r>
      <w:r w:rsidR="006528F9">
        <w:rPr>
          <w:rFonts w:ascii="Arial" w:hAnsi="Arial" w:cs="Arial"/>
          <w:color w:val="000000"/>
        </w:rPr>
        <w:t>34</w:t>
      </w:r>
      <w:r w:rsidR="006528F9" w:rsidRPr="00242935">
        <w:rPr>
          <w:rFonts w:ascii="Arial" w:hAnsi="Arial" w:cs="Arial"/>
          <w:color w:val="000000"/>
        </w:rPr>
        <w:t>.</w:t>
      </w:r>
    </w:p>
    <w:p w14:paraId="2822890B" w14:textId="77777777" w:rsidR="006528F9" w:rsidRDefault="006528F9"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2F31435F" w14:textId="77777777" w:rsidR="007F4668" w:rsidRDefault="007F4668"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72A9B66C" w14:textId="3ABBDED3" w:rsidR="004E0FA8" w:rsidRDefault="004E0FA8" w:rsidP="00AA0B76">
      <w:pPr>
        <w:widowControl w:val="0"/>
        <w:autoSpaceDE w:val="0"/>
        <w:autoSpaceDN w:val="0"/>
        <w:adjustRightInd w:val="0"/>
        <w:spacing w:after="0" w:line="360" w:lineRule="auto"/>
        <w:ind w:firstLine="1134"/>
        <w:jc w:val="both"/>
        <w:rPr>
          <w:ins w:id="19" w:author="Rafael Barbosa" w:date="2017-11-05T14:21:00Z"/>
          <w:rFonts w:ascii="Arial" w:hAnsi="Arial" w:cs="Arial"/>
          <w:sz w:val="24"/>
          <w:szCs w:val="24"/>
        </w:rPr>
      </w:pPr>
      <w:r>
        <w:rPr>
          <w:rFonts w:ascii="Arial" w:hAnsi="Arial" w:cs="Arial"/>
          <w:color w:val="000000"/>
          <w:sz w:val="24"/>
          <w:szCs w:val="24"/>
        </w:rPr>
        <w:lastRenderedPageBreak/>
        <w:t>Para Vargas (2016)</w:t>
      </w:r>
      <w:r w:rsidR="0053155E">
        <w:rPr>
          <w:rFonts w:ascii="Arial" w:hAnsi="Arial" w:cs="Arial"/>
          <w:color w:val="000000"/>
          <w:sz w:val="24"/>
          <w:szCs w:val="24"/>
        </w:rPr>
        <w:t>,</w:t>
      </w:r>
      <w:r>
        <w:rPr>
          <w:rFonts w:ascii="Arial" w:hAnsi="Arial" w:cs="Arial"/>
          <w:color w:val="000000"/>
          <w:sz w:val="24"/>
          <w:szCs w:val="24"/>
        </w:rPr>
        <w:t xml:space="preserve"> </w:t>
      </w:r>
      <w:r>
        <w:rPr>
          <w:rFonts w:ascii="Arial" w:hAnsi="Arial" w:cs="Arial"/>
          <w:sz w:val="24"/>
          <w:szCs w:val="24"/>
        </w:rPr>
        <w:t>na iniciação, a justificativa, o objetivo, o caso de negócio do projeto e o gerente de projetos são definidos e o Termo de Abertura de Projeto (TAP) é confeccionado. Na fase seguinte, chamada Planejamento</w:t>
      </w:r>
      <w:ins w:id="20" w:author="Rafael Barbosa" w:date="2017-11-05T14:20:00Z">
        <w:r>
          <w:rPr>
            <w:rFonts w:ascii="Arial" w:hAnsi="Arial" w:cs="Arial"/>
            <w:sz w:val="24"/>
            <w:szCs w:val="24"/>
          </w:rPr>
          <w:t>,</w:t>
        </w:r>
      </w:ins>
      <w:r>
        <w:rPr>
          <w:rFonts w:ascii="Arial" w:hAnsi="Arial" w:cs="Arial"/>
          <w:sz w:val="24"/>
          <w:szCs w:val="24"/>
        </w:rPr>
        <w:t xml:space="preserve"> são executa</w:t>
      </w:r>
      <w:r w:rsidR="009578E4">
        <w:rPr>
          <w:rFonts w:ascii="Arial" w:hAnsi="Arial" w:cs="Arial"/>
          <w:sz w:val="24"/>
          <w:szCs w:val="24"/>
        </w:rPr>
        <w:t>da</w:t>
      </w:r>
      <w:r>
        <w:rPr>
          <w:rFonts w:ascii="Arial" w:hAnsi="Arial" w:cs="Arial"/>
          <w:sz w:val="24"/>
          <w:szCs w:val="24"/>
        </w:rPr>
        <w:t xml:space="preserve">s as atividades que visam detalhar aquilo que será realizado pelo projeto, definindo-se as estratégias, os cronogramas, a alocação de recursos, a análise de custos, </w:t>
      </w:r>
      <w:r w:rsidR="009578E4">
        <w:rPr>
          <w:rFonts w:ascii="Arial" w:hAnsi="Arial" w:cs="Arial"/>
          <w:sz w:val="24"/>
          <w:szCs w:val="24"/>
        </w:rPr>
        <w:t>dentre outras</w:t>
      </w:r>
      <w:r>
        <w:rPr>
          <w:rFonts w:ascii="Arial" w:hAnsi="Arial" w:cs="Arial"/>
          <w:sz w:val="24"/>
          <w:szCs w:val="24"/>
        </w:rPr>
        <w:t xml:space="preserve">. </w:t>
      </w:r>
    </w:p>
    <w:p w14:paraId="73C84711" w14:textId="5D8D61A1" w:rsidR="004E0FA8" w:rsidRDefault="00D203F4" w:rsidP="00AA0B76">
      <w:pPr>
        <w:widowControl w:val="0"/>
        <w:autoSpaceDE w:val="0"/>
        <w:autoSpaceDN w:val="0"/>
        <w:adjustRightInd w:val="0"/>
        <w:spacing w:after="0" w:line="360" w:lineRule="auto"/>
        <w:ind w:firstLine="1134"/>
        <w:jc w:val="both"/>
        <w:rPr>
          <w:ins w:id="21" w:author="Rafael Barbosa" w:date="2017-11-05T14:22:00Z"/>
          <w:rFonts w:ascii="Arial" w:hAnsi="Arial" w:cs="Arial"/>
          <w:sz w:val="24"/>
          <w:szCs w:val="24"/>
        </w:rPr>
      </w:pPr>
      <w:r>
        <w:rPr>
          <w:rFonts w:ascii="Arial" w:hAnsi="Arial" w:cs="Arial"/>
          <w:sz w:val="24"/>
          <w:szCs w:val="24"/>
        </w:rPr>
        <w:t>N</w:t>
      </w:r>
      <w:r w:rsidR="004E0FA8">
        <w:rPr>
          <w:rFonts w:ascii="Arial" w:hAnsi="Arial" w:cs="Arial"/>
          <w:sz w:val="24"/>
          <w:szCs w:val="24"/>
        </w:rPr>
        <w:t>a execução do projeto, tudo o que foi planejado anteriormente se materializará e grande parte do orçamento e esforço ser</w:t>
      </w:r>
      <w:r>
        <w:rPr>
          <w:rFonts w:ascii="Arial" w:hAnsi="Arial" w:cs="Arial"/>
          <w:sz w:val="24"/>
          <w:szCs w:val="24"/>
        </w:rPr>
        <w:t>á consumido. O Monitoramento e C</w:t>
      </w:r>
      <w:r w:rsidR="004E0FA8">
        <w:rPr>
          <w:rFonts w:ascii="Arial" w:hAnsi="Arial" w:cs="Arial"/>
          <w:sz w:val="24"/>
          <w:szCs w:val="24"/>
        </w:rPr>
        <w:t xml:space="preserve">ontrole acontecem paralelamente às demais fases do projeto e são feitos com </w:t>
      </w:r>
      <w:r w:rsidR="004E0FA8" w:rsidRPr="00D04B0A">
        <w:rPr>
          <w:rFonts w:ascii="Arial" w:hAnsi="Arial" w:cs="Arial"/>
          <w:sz w:val="24"/>
          <w:szCs w:val="24"/>
        </w:rPr>
        <w:t>acompanhamento</w:t>
      </w:r>
      <w:r w:rsidR="004E0FA8">
        <w:rPr>
          <w:rFonts w:ascii="Arial" w:hAnsi="Arial" w:cs="Arial"/>
          <w:sz w:val="24"/>
          <w:szCs w:val="24"/>
        </w:rPr>
        <w:t xml:space="preserve"> e controle</w:t>
      </w:r>
      <w:r w:rsidR="004E0FA8" w:rsidRPr="00D04B0A">
        <w:rPr>
          <w:rFonts w:ascii="Arial" w:hAnsi="Arial" w:cs="Arial"/>
          <w:sz w:val="24"/>
          <w:szCs w:val="24"/>
        </w:rPr>
        <w:t xml:space="preserve"> do projeto</w:t>
      </w:r>
      <w:r w:rsidR="004E0FA8">
        <w:rPr>
          <w:rFonts w:ascii="Arial" w:hAnsi="Arial" w:cs="Arial"/>
          <w:sz w:val="24"/>
          <w:szCs w:val="24"/>
        </w:rPr>
        <w:t>, comparando</w:t>
      </w:r>
      <w:r w:rsidR="00493A59">
        <w:rPr>
          <w:rFonts w:ascii="Arial" w:hAnsi="Arial" w:cs="Arial"/>
          <w:sz w:val="24"/>
          <w:szCs w:val="24"/>
        </w:rPr>
        <w:t>-se</w:t>
      </w:r>
      <w:r w:rsidR="004E0FA8">
        <w:rPr>
          <w:rFonts w:ascii="Arial" w:hAnsi="Arial" w:cs="Arial"/>
          <w:sz w:val="24"/>
          <w:szCs w:val="24"/>
        </w:rPr>
        <w:t xml:space="preserve"> o resultado real com o resultado previsto, de modo a propor ações corretivas e pre</w:t>
      </w:r>
      <w:r w:rsidR="00493A59">
        <w:rPr>
          <w:rFonts w:ascii="Arial" w:hAnsi="Arial" w:cs="Arial"/>
          <w:sz w:val="24"/>
          <w:szCs w:val="24"/>
        </w:rPr>
        <w:t>ventivas, caso seja identificada</w:t>
      </w:r>
      <w:r w:rsidR="004E0FA8">
        <w:rPr>
          <w:rFonts w:ascii="Arial" w:hAnsi="Arial" w:cs="Arial"/>
          <w:sz w:val="24"/>
          <w:szCs w:val="24"/>
        </w:rPr>
        <w:t xml:space="preserve"> alguma incoerência.  </w:t>
      </w:r>
    </w:p>
    <w:p w14:paraId="15F910FE" w14:textId="0FF255AD" w:rsidR="004F28A9" w:rsidRDefault="004E0FA8" w:rsidP="007F466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 fase final é o Encerramento, no qual são avaliados os resultados do projeto, desmobilizados os recursos utilizados e registradas as lições aprendidas, sendo conhecida como a Fase de Aprendizado.</w:t>
      </w:r>
    </w:p>
    <w:p w14:paraId="187E7AA5" w14:textId="3A9E5852" w:rsidR="0060265D" w:rsidRPr="004D6A8F" w:rsidRDefault="0060265D" w:rsidP="00BB6843">
      <w:pPr>
        <w:pStyle w:val="Ttulo2"/>
      </w:pPr>
      <w:bookmarkStart w:id="22" w:name="_Toc499123473"/>
      <w:r>
        <w:t>2.7. Áreas de conhecimento</w:t>
      </w:r>
      <w:bookmarkEnd w:id="22"/>
    </w:p>
    <w:p w14:paraId="4733C3FD" w14:textId="28865EE9" w:rsidR="0060265D" w:rsidRDefault="00E04B83" w:rsidP="0060265D">
      <w:pPr>
        <w:widowControl w:val="0"/>
        <w:autoSpaceDE w:val="0"/>
        <w:autoSpaceDN w:val="0"/>
        <w:adjustRightInd w:val="0"/>
        <w:spacing w:line="360" w:lineRule="auto"/>
        <w:ind w:firstLine="1134"/>
        <w:jc w:val="both"/>
        <w:rPr>
          <w:rFonts w:ascii="Arial" w:hAnsi="Arial" w:cs="Arial"/>
          <w:sz w:val="24"/>
          <w:szCs w:val="24"/>
        </w:rPr>
      </w:pPr>
      <w:r>
        <w:rPr>
          <w:rFonts w:ascii="Arial" w:hAnsi="Arial" w:cs="Arial"/>
          <w:color w:val="000000"/>
          <w:sz w:val="24"/>
          <w:szCs w:val="24"/>
        </w:rPr>
        <w:t>O</w:t>
      </w:r>
      <w:r w:rsidR="0060265D">
        <w:rPr>
          <w:rFonts w:ascii="Arial" w:hAnsi="Arial" w:cs="Arial"/>
          <w:color w:val="000000"/>
          <w:sz w:val="24"/>
          <w:szCs w:val="24"/>
        </w:rPr>
        <w:t>s 47 processos de</w:t>
      </w:r>
      <w:r w:rsidR="008E4F03">
        <w:rPr>
          <w:rFonts w:ascii="Arial" w:hAnsi="Arial" w:cs="Arial"/>
          <w:color w:val="000000"/>
          <w:sz w:val="24"/>
          <w:szCs w:val="24"/>
        </w:rPr>
        <w:t xml:space="preserve"> gerenciamento identificados na </w:t>
      </w:r>
      <w:r w:rsidR="008E4F03">
        <w:rPr>
          <w:rFonts w:ascii="Arial" w:hAnsi="Arial" w:cs="Arial"/>
          <w:color w:val="000000"/>
          <w:sz w:val="24"/>
          <w:szCs w:val="24"/>
        </w:rPr>
        <w:t>5</w:t>
      </w:r>
      <w:r w:rsidR="008E4F03" w:rsidRPr="00343BC4">
        <w:rPr>
          <w:rFonts w:ascii="Arial" w:hAnsi="Arial" w:cs="Arial"/>
          <w:color w:val="000000"/>
          <w:sz w:val="24"/>
          <w:szCs w:val="24"/>
        </w:rPr>
        <w:t>ª</w:t>
      </w:r>
      <w:r w:rsidR="008E4F03">
        <w:rPr>
          <w:rFonts w:ascii="Arial" w:hAnsi="Arial" w:cs="Arial"/>
          <w:color w:val="000000"/>
          <w:sz w:val="24"/>
          <w:szCs w:val="24"/>
        </w:rPr>
        <w:t xml:space="preserve"> Edição</w:t>
      </w:r>
      <w:r w:rsidR="008E4F03">
        <w:rPr>
          <w:rFonts w:ascii="Arial" w:hAnsi="Arial" w:cs="Arial"/>
          <w:color w:val="000000"/>
          <w:sz w:val="24"/>
          <w:szCs w:val="24"/>
        </w:rPr>
        <w:t xml:space="preserve"> do </w:t>
      </w:r>
      <w:r w:rsidR="00E26F9D">
        <w:rPr>
          <w:rFonts w:ascii="Arial" w:hAnsi="Arial" w:cs="Arial"/>
          <w:color w:val="000000"/>
          <w:sz w:val="24"/>
          <w:szCs w:val="24"/>
        </w:rPr>
        <w:t>g</w:t>
      </w:r>
      <w:r w:rsidR="0060265D">
        <w:rPr>
          <w:rFonts w:ascii="Arial" w:hAnsi="Arial" w:cs="Arial"/>
          <w:color w:val="000000"/>
          <w:sz w:val="24"/>
          <w:szCs w:val="24"/>
        </w:rPr>
        <w:t>uia PMBOK</w:t>
      </w:r>
      <w:r w:rsidR="00343BC4">
        <w:rPr>
          <w:rFonts w:ascii="Arial" w:hAnsi="Arial" w:cs="Arial"/>
          <w:color w:val="000000"/>
          <w:sz w:val="24"/>
          <w:szCs w:val="24"/>
        </w:rPr>
        <w:t xml:space="preserve"> </w:t>
      </w:r>
      <w:r w:rsidR="0060265D">
        <w:rPr>
          <w:rFonts w:ascii="Arial" w:hAnsi="Arial" w:cs="Arial"/>
          <w:color w:val="000000"/>
          <w:sz w:val="24"/>
          <w:szCs w:val="24"/>
        </w:rPr>
        <w:t>são agrupados em dez áreas de conhecimento distintas</w:t>
      </w:r>
      <w:r w:rsidR="00E95C9B">
        <w:rPr>
          <w:rFonts w:ascii="Arial" w:hAnsi="Arial" w:cs="Arial"/>
          <w:sz w:val="24"/>
          <w:szCs w:val="24"/>
        </w:rPr>
        <w:t>,</w:t>
      </w:r>
      <w:r w:rsidR="00313108">
        <w:rPr>
          <w:rFonts w:ascii="Arial" w:hAnsi="Arial" w:cs="Arial"/>
          <w:sz w:val="24"/>
          <w:szCs w:val="24"/>
        </w:rPr>
        <w:t xml:space="preserve"> conforme a Figura 5</w:t>
      </w:r>
      <w:r w:rsidR="0060265D">
        <w:rPr>
          <w:rFonts w:ascii="Arial" w:hAnsi="Arial" w:cs="Arial"/>
          <w:sz w:val="24"/>
          <w:szCs w:val="24"/>
        </w:rPr>
        <w:t xml:space="preserve"> e a descrição de cada uma dessas áreas consta na Tabela 1. </w:t>
      </w:r>
    </w:p>
    <w:p w14:paraId="27F295A8" w14:textId="77777777" w:rsidR="0060265D" w:rsidRPr="00E30A84" w:rsidRDefault="0060265D" w:rsidP="00606610">
      <w:pPr>
        <w:widowControl w:val="0"/>
        <w:autoSpaceDE w:val="0"/>
        <w:autoSpaceDN w:val="0"/>
        <w:adjustRightInd w:val="0"/>
        <w:spacing w:line="240" w:lineRule="auto"/>
        <w:ind w:left="2268"/>
        <w:jc w:val="both"/>
        <w:rPr>
          <w:rFonts w:ascii="Arial" w:hAnsi="Arial" w:cs="Arial"/>
        </w:rPr>
      </w:pPr>
      <w:r w:rsidRPr="00E30A84">
        <w:rPr>
          <w:rFonts w:ascii="Arial" w:hAnsi="Arial" w:cs="Arial"/>
        </w:rPr>
        <w:t xml:space="preserve">Uma área de conhecimento representa um conjunto completo de conceitos, termos e atividades que compõem um campo profissional, campo de gerenciamento de projeto, ou uma área de especialização. </w:t>
      </w:r>
      <w:r>
        <w:rPr>
          <w:rFonts w:ascii="Arial" w:hAnsi="Arial" w:cs="Arial"/>
        </w:rPr>
        <w:t>(PMBOK, 2013)</w:t>
      </w:r>
    </w:p>
    <w:p w14:paraId="3A1BAD0F" w14:textId="77AFD8A1" w:rsidR="00D60BCA" w:rsidRPr="007F4668" w:rsidRDefault="0060265D" w:rsidP="007F466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 xml:space="preserve">Para </w:t>
      </w:r>
      <w:r w:rsidRPr="009934EE">
        <w:rPr>
          <w:rFonts w:ascii="Arial" w:hAnsi="Arial" w:cs="Arial"/>
          <w:sz w:val="24"/>
          <w:szCs w:val="24"/>
        </w:rPr>
        <w:t>V</w:t>
      </w:r>
      <w:r>
        <w:rPr>
          <w:rFonts w:ascii="Arial" w:hAnsi="Arial" w:cs="Arial"/>
          <w:sz w:val="24"/>
          <w:szCs w:val="24"/>
        </w:rPr>
        <w:t>argas (2016) cada processo tem um detalhamento específico e uma abrangência própria, porém está integrado com os demais, formando um todo único e organizado.</w:t>
      </w:r>
    </w:p>
    <w:p w14:paraId="69840F78" w14:textId="7BD3CBD0" w:rsidR="00340426" w:rsidRDefault="00340426" w:rsidP="00340426">
      <w:pPr>
        <w:pStyle w:val="Legenda"/>
        <w:keepNext/>
        <w:jc w:val="center"/>
      </w:pPr>
      <w:bookmarkStart w:id="23" w:name="_Toc500275216"/>
      <w:r w:rsidRPr="00340426">
        <w:rPr>
          <w:b/>
        </w:rPr>
        <w:lastRenderedPageBreak/>
        <w:t xml:space="preserve">Figura </w:t>
      </w:r>
      <w:r w:rsidRPr="00340426">
        <w:rPr>
          <w:b/>
        </w:rPr>
        <w:fldChar w:fldCharType="begin"/>
      </w:r>
      <w:r w:rsidRPr="00340426">
        <w:rPr>
          <w:b/>
        </w:rPr>
        <w:instrText xml:space="preserve"> SEQ Figura \* ARABIC </w:instrText>
      </w:r>
      <w:r w:rsidRPr="00340426">
        <w:rPr>
          <w:b/>
        </w:rPr>
        <w:fldChar w:fldCharType="separate"/>
      </w:r>
      <w:r w:rsidRPr="00340426">
        <w:rPr>
          <w:b/>
          <w:noProof/>
        </w:rPr>
        <w:t>5</w:t>
      </w:r>
      <w:r w:rsidRPr="00340426">
        <w:rPr>
          <w:b/>
        </w:rPr>
        <w:fldChar w:fldCharType="end"/>
      </w:r>
      <w:r w:rsidRPr="00340426">
        <w:rPr>
          <w:b/>
        </w:rPr>
        <w:t>.</w:t>
      </w:r>
      <w:r>
        <w:t xml:space="preserve"> </w:t>
      </w:r>
      <w:r w:rsidRPr="001C1508">
        <w:t>As dez áreas de conhecimento do gerenciamento de projetos</w:t>
      </w:r>
      <w:bookmarkEnd w:id="23"/>
    </w:p>
    <w:p w14:paraId="52CAF390" w14:textId="4827A98C" w:rsidR="0060265D"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60265D">
        <w:rPr>
          <w:rFonts w:ascii="Times" w:hAnsi="Times" w:cs="Times"/>
          <w:noProof/>
          <w:color w:val="000000"/>
          <w:sz w:val="24"/>
          <w:szCs w:val="24"/>
        </w:rPr>
        <w:drawing>
          <wp:inline distT="0" distB="0" distL="0" distR="0" wp14:anchorId="5C25A8B1" wp14:editId="7BB1AD4A">
            <wp:extent cx="4133647" cy="4320000"/>
            <wp:effectExtent l="0" t="0" r="6985" b="0"/>
            <wp:docPr id="29" name="Imagem 13" descr="Figura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igura_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647" cy="4320000"/>
                    </a:xfrm>
                    <a:prstGeom prst="rect">
                      <a:avLst/>
                    </a:prstGeom>
                    <a:noFill/>
                    <a:ln>
                      <a:noFill/>
                    </a:ln>
                  </pic:spPr>
                </pic:pic>
              </a:graphicData>
            </a:graphic>
          </wp:inline>
        </w:drawing>
      </w:r>
    </w:p>
    <w:p w14:paraId="54430CEC" w14:textId="64DBC915" w:rsidR="00EB0FE6" w:rsidRPr="007F4668" w:rsidRDefault="0060265D" w:rsidP="007F4668">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52</w:t>
      </w:r>
      <w:r w:rsidRPr="00242935">
        <w:rPr>
          <w:rFonts w:ascii="Arial" w:hAnsi="Arial" w:cs="Arial"/>
          <w:color w:val="000000"/>
        </w:rPr>
        <w:t>.</w:t>
      </w:r>
    </w:p>
    <w:p w14:paraId="468D3739" w14:textId="310EEE5F" w:rsidR="00AE315C" w:rsidRDefault="00AE315C" w:rsidP="00AE315C">
      <w:pPr>
        <w:pStyle w:val="Legenda"/>
        <w:keepNext/>
      </w:pPr>
      <w:bookmarkStart w:id="24" w:name="_Toc499123511"/>
      <w:r w:rsidRPr="00AE315C">
        <w:rPr>
          <w:b/>
        </w:rPr>
        <w:t xml:space="preserve">Tabela </w:t>
      </w:r>
      <w:r w:rsidRPr="00AE315C">
        <w:rPr>
          <w:b/>
        </w:rPr>
        <w:fldChar w:fldCharType="begin"/>
      </w:r>
      <w:r w:rsidRPr="00AE315C">
        <w:rPr>
          <w:b/>
        </w:rPr>
        <w:instrText xml:space="preserve"> SEQ Tabela \* ARABIC </w:instrText>
      </w:r>
      <w:r w:rsidRPr="00AE315C">
        <w:rPr>
          <w:b/>
        </w:rPr>
        <w:fldChar w:fldCharType="separate"/>
      </w:r>
      <w:r w:rsidR="00F32551">
        <w:rPr>
          <w:b/>
          <w:noProof/>
        </w:rPr>
        <w:t>1</w:t>
      </w:r>
      <w:r w:rsidRPr="00AE315C">
        <w:rPr>
          <w:b/>
        </w:rPr>
        <w:fldChar w:fldCharType="end"/>
      </w:r>
      <w:r w:rsidRPr="00AE315C">
        <w:rPr>
          <w:b/>
        </w:rPr>
        <w:t>.</w:t>
      </w:r>
      <w:r>
        <w:t xml:space="preserve"> </w:t>
      </w:r>
      <w:r w:rsidRPr="0030030F">
        <w:t>As dez áreas de conhecimento do gerenciamento de projetos e suas respectivas descrições</w:t>
      </w:r>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3"/>
        <w:gridCol w:w="6288"/>
      </w:tblGrid>
      <w:tr w:rsidR="0060265D" w:rsidRPr="006356C4" w14:paraId="5235D24B" w14:textId="77777777" w:rsidTr="00AE315C">
        <w:trPr>
          <w:trHeight w:val="242"/>
          <w:jc w:val="center"/>
        </w:trPr>
        <w:tc>
          <w:tcPr>
            <w:tcW w:w="2773" w:type="dxa"/>
            <w:shd w:val="clear" w:color="auto" w:fill="auto"/>
          </w:tcPr>
          <w:p w14:paraId="0C00D788"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Áreas de conhecimento</w:t>
            </w:r>
          </w:p>
        </w:tc>
        <w:tc>
          <w:tcPr>
            <w:tcW w:w="6288" w:type="dxa"/>
            <w:shd w:val="clear" w:color="auto" w:fill="auto"/>
          </w:tcPr>
          <w:p w14:paraId="175926E5"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Descrição</w:t>
            </w:r>
          </w:p>
        </w:tc>
      </w:tr>
      <w:tr w:rsidR="0060265D" w:rsidRPr="006356C4" w14:paraId="14435FEE" w14:textId="77777777" w:rsidTr="00AE315C">
        <w:trPr>
          <w:jc w:val="center"/>
        </w:trPr>
        <w:tc>
          <w:tcPr>
            <w:tcW w:w="2773" w:type="dxa"/>
            <w:shd w:val="clear" w:color="auto" w:fill="auto"/>
          </w:tcPr>
          <w:p w14:paraId="75D15C7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Integração</w:t>
            </w:r>
          </w:p>
        </w:tc>
        <w:tc>
          <w:tcPr>
            <w:tcW w:w="6288" w:type="dxa"/>
            <w:shd w:val="clear" w:color="auto" w:fill="auto"/>
          </w:tcPr>
          <w:p w14:paraId="7BD422A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garantir que todas as demais áreas estejam integradas em um todo único.</w:t>
            </w:r>
          </w:p>
        </w:tc>
      </w:tr>
      <w:tr w:rsidR="0060265D" w:rsidRPr="006356C4" w14:paraId="2BF53437" w14:textId="77777777" w:rsidTr="00AE315C">
        <w:trPr>
          <w:jc w:val="center"/>
        </w:trPr>
        <w:tc>
          <w:tcPr>
            <w:tcW w:w="2773" w:type="dxa"/>
            <w:shd w:val="clear" w:color="auto" w:fill="auto"/>
          </w:tcPr>
          <w:p w14:paraId="77C3E488"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Escopo</w:t>
            </w:r>
          </w:p>
        </w:tc>
        <w:tc>
          <w:tcPr>
            <w:tcW w:w="6288" w:type="dxa"/>
            <w:shd w:val="clear" w:color="auto" w:fill="auto"/>
          </w:tcPr>
          <w:p w14:paraId="312322A7" w14:textId="1523B98E"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assegurar que, no projeto, esteja incluído todo o trabalho requerido.</w:t>
            </w:r>
          </w:p>
        </w:tc>
      </w:tr>
      <w:tr w:rsidR="0060265D" w:rsidRPr="006356C4" w14:paraId="03C89F30" w14:textId="77777777" w:rsidTr="00AE315C">
        <w:trPr>
          <w:jc w:val="center"/>
        </w:trPr>
        <w:tc>
          <w:tcPr>
            <w:tcW w:w="2773" w:type="dxa"/>
            <w:shd w:val="clear" w:color="auto" w:fill="auto"/>
          </w:tcPr>
          <w:p w14:paraId="78E0E9C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Tempo</w:t>
            </w:r>
          </w:p>
        </w:tc>
        <w:tc>
          <w:tcPr>
            <w:tcW w:w="6288" w:type="dxa"/>
            <w:shd w:val="clear" w:color="auto" w:fill="auto"/>
          </w:tcPr>
          <w:p w14:paraId="6774B82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garantir que o projeto seja concluído dentro do prazo determinado. É uma das áreas mais visíveis do gerenciamento de projetos.</w:t>
            </w:r>
          </w:p>
        </w:tc>
      </w:tr>
      <w:tr w:rsidR="0060265D" w:rsidRPr="006356C4" w14:paraId="5456A22B" w14:textId="77777777" w:rsidTr="00AE315C">
        <w:trPr>
          <w:jc w:val="center"/>
        </w:trPr>
        <w:tc>
          <w:tcPr>
            <w:tcW w:w="2773" w:type="dxa"/>
            <w:shd w:val="clear" w:color="auto" w:fill="auto"/>
          </w:tcPr>
          <w:p w14:paraId="428F95B5"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Custos</w:t>
            </w:r>
          </w:p>
        </w:tc>
        <w:tc>
          <w:tcPr>
            <w:tcW w:w="6288" w:type="dxa"/>
            <w:shd w:val="clear" w:color="auto" w:fill="auto"/>
          </w:tcPr>
          <w:p w14:paraId="196F0D1C"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o capital disponível será suficiente para obter todos os recursos para a realização dos trabalhos do projeto.</w:t>
            </w:r>
          </w:p>
        </w:tc>
      </w:tr>
      <w:tr w:rsidR="0060265D" w:rsidRPr="006356C4" w14:paraId="4DA4BE5F" w14:textId="77777777" w:rsidTr="00AE315C">
        <w:trPr>
          <w:jc w:val="center"/>
        </w:trPr>
        <w:tc>
          <w:tcPr>
            <w:tcW w:w="2773" w:type="dxa"/>
            <w:shd w:val="clear" w:color="auto" w:fill="auto"/>
          </w:tcPr>
          <w:p w14:paraId="1A9831E7"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Qualidade</w:t>
            </w:r>
          </w:p>
        </w:tc>
        <w:tc>
          <w:tcPr>
            <w:tcW w:w="6288" w:type="dxa"/>
            <w:shd w:val="clear" w:color="auto" w:fill="auto"/>
          </w:tcPr>
          <w:p w14:paraId="5BBF1C1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 xml:space="preserve">Área que engloba os processos requeridos para assegurar que o projeto será concluído dentro da qualidade desejada, </w:t>
            </w:r>
            <w:r w:rsidRPr="006356C4">
              <w:rPr>
                <w:rFonts w:ascii="Times" w:hAnsi="Times" w:cs="Times"/>
                <w:color w:val="000000"/>
                <w:sz w:val="24"/>
                <w:szCs w:val="24"/>
              </w:rPr>
              <w:lastRenderedPageBreak/>
              <w:t>satisfazendo as necessidades de todos os envolvidos.</w:t>
            </w:r>
          </w:p>
        </w:tc>
      </w:tr>
      <w:tr w:rsidR="0060265D" w:rsidRPr="006356C4" w14:paraId="163CADB8" w14:textId="77777777" w:rsidTr="00AE315C">
        <w:trPr>
          <w:jc w:val="center"/>
        </w:trPr>
        <w:tc>
          <w:tcPr>
            <w:tcW w:w="2773" w:type="dxa"/>
            <w:shd w:val="clear" w:color="auto" w:fill="auto"/>
          </w:tcPr>
          <w:p w14:paraId="4428289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lastRenderedPageBreak/>
              <w:t>Gerenciamento dos Recursos Humanos</w:t>
            </w:r>
          </w:p>
        </w:tc>
        <w:tc>
          <w:tcPr>
            <w:tcW w:w="6288" w:type="dxa"/>
            <w:shd w:val="clear" w:color="auto" w:fill="auto"/>
          </w:tcPr>
          <w:p w14:paraId="53A9054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fazer melhor uso do pessoal envolvido com o projeto.</w:t>
            </w:r>
          </w:p>
        </w:tc>
      </w:tr>
      <w:tr w:rsidR="0060265D" w:rsidRPr="006356C4" w14:paraId="2398E614" w14:textId="77777777" w:rsidTr="00AE315C">
        <w:trPr>
          <w:jc w:val="center"/>
        </w:trPr>
        <w:tc>
          <w:tcPr>
            <w:tcW w:w="2773" w:type="dxa"/>
            <w:shd w:val="clear" w:color="auto" w:fill="auto"/>
          </w:tcPr>
          <w:p w14:paraId="30E12A6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Comunicações</w:t>
            </w:r>
          </w:p>
        </w:tc>
        <w:tc>
          <w:tcPr>
            <w:tcW w:w="6288" w:type="dxa"/>
            <w:shd w:val="clear" w:color="auto" w:fill="auto"/>
          </w:tcPr>
          <w:p w14:paraId="4924CB5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as informações do projeto sejam adequadamente obtidas e disseminadas.</w:t>
            </w:r>
          </w:p>
        </w:tc>
      </w:tr>
      <w:tr w:rsidR="0060265D" w:rsidRPr="006356C4" w14:paraId="67A0DA12" w14:textId="77777777" w:rsidTr="00AE315C">
        <w:trPr>
          <w:jc w:val="center"/>
        </w:trPr>
        <w:tc>
          <w:tcPr>
            <w:tcW w:w="2773" w:type="dxa"/>
            <w:shd w:val="clear" w:color="auto" w:fill="auto"/>
          </w:tcPr>
          <w:p w14:paraId="3BBF4636"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Riscos</w:t>
            </w:r>
          </w:p>
        </w:tc>
        <w:tc>
          <w:tcPr>
            <w:tcW w:w="6288" w:type="dxa"/>
            <w:shd w:val="clear" w:color="auto" w:fill="auto"/>
          </w:tcPr>
          <w:p w14:paraId="33F56141"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visa planejar, identificar, qualificar, quantificar, responder e monitorar os riscos do projeto.</w:t>
            </w:r>
          </w:p>
        </w:tc>
      </w:tr>
      <w:tr w:rsidR="0060265D" w:rsidRPr="006356C4" w14:paraId="05438114" w14:textId="77777777" w:rsidTr="00AE315C">
        <w:trPr>
          <w:jc w:val="center"/>
        </w:trPr>
        <w:tc>
          <w:tcPr>
            <w:tcW w:w="2773" w:type="dxa"/>
            <w:shd w:val="clear" w:color="auto" w:fill="auto"/>
          </w:tcPr>
          <w:p w14:paraId="20DACE1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Aquisições</w:t>
            </w:r>
          </w:p>
        </w:tc>
        <w:tc>
          <w:tcPr>
            <w:tcW w:w="6288" w:type="dxa"/>
            <w:shd w:val="clear" w:color="auto" w:fill="auto"/>
          </w:tcPr>
          <w:p w14:paraId="052205C1" w14:textId="7A3FF1F6"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adquirir eleme</w:t>
            </w:r>
            <w:r w:rsidR="00353410">
              <w:rPr>
                <w:rFonts w:ascii="Times" w:hAnsi="Times" w:cs="Times"/>
                <w:color w:val="000000"/>
                <w:sz w:val="24"/>
                <w:szCs w:val="24"/>
              </w:rPr>
              <w:t xml:space="preserve">ntos externos, bens e serviços </w:t>
            </w:r>
            <w:r w:rsidRPr="006356C4">
              <w:rPr>
                <w:rFonts w:ascii="Times" w:hAnsi="Times" w:cs="Times"/>
                <w:color w:val="000000"/>
                <w:sz w:val="24"/>
                <w:szCs w:val="24"/>
              </w:rPr>
              <w:t xml:space="preserve">de fora da organização promotora. </w:t>
            </w:r>
          </w:p>
        </w:tc>
      </w:tr>
      <w:tr w:rsidR="0060265D" w:rsidRPr="006356C4" w14:paraId="567E5328" w14:textId="77777777" w:rsidTr="00AE315C">
        <w:trPr>
          <w:jc w:val="center"/>
        </w:trPr>
        <w:tc>
          <w:tcPr>
            <w:tcW w:w="2773" w:type="dxa"/>
            <w:shd w:val="clear" w:color="auto" w:fill="auto"/>
          </w:tcPr>
          <w:p w14:paraId="09BB8614"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Partes Interessadas</w:t>
            </w:r>
          </w:p>
        </w:tc>
        <w:tc>
          <w:tcPr>
            <w:tcW w:w="6288" w:type="dxa"/>
            <w:shd w:val="clear" w:color="auto" w:fill="auto"/>
          </w:tcPr>
          <w:p w14:paraId="7A136E6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criada na 5ª Edição do guia PMBOK que engloba os processos requeridos para garantir que as partes interessadas no projeto sejam identificadas, avaliadas e estrategicamente gerenciadas.</w:t>
            </w:r>
          </w:p>
        </w:tc>
      </w:tr>
    </w:tbl>
    <w:p w14:paraId="159E6AA1" w14:textId="5EBE1015" w:rsidR="00AE315C" w:rsidRPr="007F4668" w:rsidRDefault="0060265D" w:rsidP="007F4668">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42F9DE1" w14:textId="48CFEDEB" w:rsidR="003E27F5" w:rsidRPr="004B664E" w:rsidRDefault="003E27F5" w:rsidP="00BB6843">
      <w:pPr>
        <w:pStyle w:val="Ttulo2"/>
      </w:pPr>
      <w:bookmarkStart w:id="25" w:name="_Toc499123474"/>
      <w:r>
        <w:t>2.8. O Ambiente Organizacional</w:t>
      </w:r>
      <w:bookmarkEnd w:id="25"/>
    </w:p>
    <w:p w14:paraId="01C876EA" w14:textId="77777777"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Os projetos e o seu gerenciamento são executados em um ambiente mais amplo do que eles mesmos e estão imersos em uma determinada hierarquia de sistemas que precisa ser respeitada pelo gerente de projetos. Para </w:t>
      </w:r>
      <w:r w:rsidRPr="009934EE">
        <w:rPr>
          <w:rFonts w:ascii="Arial" w:hAnsi="Arial" w:cs="Arial"/>
          <w:color w:val="000000"/>
          <w:sz w:val="24"/>
          <w:szCs w:val="24"/>
        </w:rPr>
        <w:t>V</w:t>
      </w:r>
      <w:r>
        <w:rPr>
          <w:rFonts w:ascii="Arial" w:hAnsi="Arial" w:cs="Arial"/>
          <w:color w:val="000000"/>
          <w:sz w:val="24"/>
          <w:szCs w:val="24"/>
        </w:rPr>
        <w:t>argas (2016) nenhum projeto deve ser mais importante que a própria organização ou o meio ambiente que cerca todas as organizações.</w:t>
      </w:r>
    </w:p>
    <w:p w14:paraId="0286AF00" w14:textId="49C7D97E"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ab/>
        <w:t xml:space="preserve">Todo gerente de projetos deve entender o ambiente organizacional no qual está inserido, identificando os fatores organizacionais que podem impactar nos projetos, por exemplo o tipo e a estrutura da organização. Quanto ao tipo, é possível identificar as estruturas baseadas e as não baseadas em projetos. As empresas não consolidadas em projetos são normalmente voltadas à fabricação de um determinado bem ou à prestação de algum tipo de serviço, executando trabalhos repetitivos, sendo que os projetos não estão na sua lista de prioridades. </w:t>
      </w:r>
      <w:r w:rsidR="009709D5">
        <w:rPr>
          <w:rFonts w:ascii="Arial" w:hAnsi="Arial" w:cs="Arial"/>
          <w:color w:val="000000"/>
          <w:sz w:val="24"/>
          <w:szCs w:val="24"/>
        </w:rPr>
        <w:t>Por outro lado,</w:t>
      </w:r>
      <w:r>
        <w:rPr>
          <w:rFonts w:ascii="Arial" w:hAnsi="Arial" w:cs="Arial"/>
          <w:color w:val="000000"/>
          <w:sz w:val="24"/>
          <w:szCs w:val="24"/>
        </w:rPr>
        <w:t xml:space="preserve"> as organizações baseadas em projetos dependem exclusivamente destes. Nelas, a autoridade do gerente de projeto é alta ou quase total, existindo elevado investimento da organização em treiname</w:t>
      </w:r>
      <w:r w:rsidR="009709D5">
        <w:rPr>
          <w:rFonts w:ascii="Arial" w:hAnsi="Arial" w:cs="Arial"/>
          <w:color w:val="000000"/>
          <w:sz w:val="24"/>
          <w:szCs w:val="24"/>
        </w:rPr>
        <w:t xml:space="preserve">nto e capacitação das equipes, sendo </w:t>
      </w:r>
      <w:r>
        <w:rPr>
          <w:rFonts w:ascii="Arial" w:hAnsi="Arial" w:cs="Arial"/>
          <w:color w:val="000000"/>
          <w:sz w:val="24"/>
          <w:szCs w:val="24"/>
        </w:rPr>
        <w:t>grande parte dos funcionários</w:t>
      </w:r>
      <w:r w:rsidR="00FA3DAA">
        <w:rPr>
          <w:rFonts w:ascii="Arial" w:hAnsi="Arial" w:cs="Arial"/>
          <w:color w:val="000000"/>
          <w:sz w:val="24"/>
          <w:szCs w:val="24"/>
        </w:rPr>
        <w:t xml:space="preserve"> </w:t>
      </w:r>
      <w:r>
        <w:rPr>
          <w:rFonts w:ascii="Arial" w:hAnsi="Arial" w:cs="Arial"/>
          <w:color w:val="000000"/>
          <w:sz w:val="24"/>
          <w:szCs w:val="24"/>
        </w:rPr>
        <w:t xml:space="preserve">integrante de algum projeto. </w:t>
      </w:r>
    </w:p>
    <w:p w14:paraId="4DF2D6F9" w14:textId="53F2EEB7" w:rsidR="003E27F5" w:rsidRPr="000F4410" w:rsidRDefault="00FA3DAA" w:rsidP="000F441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lastRenderedPageBreak/>
        <w:t>No tocante à</w:t>
      </w:r>
      <w:r w:rsidR="003E27F5">
        <w:rPr>
          <w:rFonts w:ascii="Arial" w:hAnsi="Arial" w:cs="Arial"/>
          <w:color w:val="000000"/>
          <w:sz w:val="24"/>
          <w:szCs w:val="24"/>
        </w:rPr>
        <w:t xml:space="preserve"> estrutura organizacional, o</w:t>
      </w:r>
      <w:r w:rsidR="003E27F5" w:rsidRPr="000B53B7">
        <w:rPr>
          <w:rFonts w:ascii="Arial" w:hAnsi="Arial" w:cs="Arial"/>
          <w:color w:val="000000"/>
          <w:sz w:val="24"/>
          <w:szCs w:val="24"/>
        </w:rPr>
        <w:t xml:space="preserve"> </w:t>
      </w:r>
      <w:r w:rsidR="003E27F5">
        <w:rPr>
          <w:rFonts w:ascii="Arial" w:hAnsi="Arial" w:cs="Arial"/>
          <w:color w:val="000000"/>
          <w:sz w:val="24"/>
          <w:szCs w:val="24"/>
        </w:rPr>
        <w:t xml:space="preserve">PMBOK® </w:t>
      </w:r>
      <w:proofErr w:type="spellStart"/>
      <w:r w:rsidR="003E27F5" w:rsidRPr="00003023">
        <w:rPr>
          <w:rFonts w:ascii="Arial" w:hAnsi="Arial" w:cs="Arial"/>
          <w:i/>
          <w:color w:val="000000"/>
          <w:sz w:val="24"/>
          <w:szCs w:val="24"/>
        </w:rPr>
        <w:t>Guide</w:t>
      </w:r>
      <w:proofErr w:type="spellEnd"/>
      <w:r w:rsidR="003E27F5">
        <w:rPr>
          <w:rFonts w:ascii="Arial" w:hAnsi="Arial" w:cs="Arial"/>
          <w:i/>
          <w:color w:val="000000"/>
          <w:sz w:val="24"/>
          <w:szCs w:val="24"/>
        </w:rPr>
        <w:t xml:space="preserve"> 5ª Edição </w:t>
      </w:r>
      <w:r w:rsidR="003E27F5">
        <w:rPr>
          <w:rFonts w:ascii="Arial" w:hAnsi="Arial" w:cs="Arial"/>
          <w:color w:val="000000"/>
          <w:sz w:val="24"/>
          <w:szCs w:val="24"/>
        </w:rPr>
        <w:t>cita cinco delas: Estrutura Organizacional Funcional, Estrutura Matricial Leve, Estrutura Matricial Balanceada, Estrutura Matricial Forte e Estrutura Organizacional Por Projetos.</w:t>
      </w:r>
    </w:p>
    <w:p w14:paraId="2F32B383" w14:textId="3D6FF2F1" w:rsidR="000F4410" w:rsidRDefault="000F4410" w:rsidP="000F4410">
      <w:pPr>
        <w:pStyle w:val="Legenda"/>
        <w:keepNext/>
      </w:pPr>
      <w:bookmarkStart w:id="26" w:name="_Toc499123512"/>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2</w:t>
      </w:r>
      <w:r w:rsidRPr="000F4410">
        <w:rPr>
          <w:b/>
        </w:rPr>
        <w:fldChar w:fldCharType="end"/>
      </w:r>
      <w:r w:rsidRPr="000F4410">
        <w:rPr>
          <w:b/>
        </w:rPr>
        <w:t>.</w:t>
      </w:r>
      <w:r>
        <w:t xml:space="preserve"> </w:t>
      </w:r>
      <w:r w:rsidRPr="007F6D67">
        <w:t>As cinco estruturas organizacionais</w:t>
      </w:r>
      <w:bookmarkEnd w:id="26"/>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541"/>
        <w:gridCol w:w="1517"/>
        <w:gridCol w:w="1690"/>
        <w:gridCol w:w="1795"/>
        <w:gridCol w:w="1354"/>
      </w:tblGrid>
      <w:tr w:rsidR="003E27F5" w:rsidRPr="00FE5908" w14:paraId="2A7A55EE" w14:textId="77777777" w:rsidTr="00736963">
        <w:trPr>
          <w:trHeight w:val="909"/>
          <w:jc w:val="center"/>
        </w:trPr>
        <w:tc>
          <w:tcPr>
            <w:tcW w:w="1350" w:type="dxa"/>
            <w:shd w:val="clear" w:color="auto" w:fill="auto"/>
          </w:tcPr>
          <w:p w14:paraId="782DE430"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p>
        </w:tc>
        <w:tc>
          <w:tcPr>
            <w:tcW w:w="1541" w:type="dxa"/>
            <w:shd w:val="clear" w:color="auto" w:fill="auto"/>
          </w:tcPr>
          <w:p w14:paraId="1397EE57"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FUNCIONAL</w:t>
            </w:r>
          </w:p>
        </w:tc>
        <w:tc>
          <w:tcPr>
            <w:tcW w:w="1517" w:type="dxa"/>
            <w:shd w:val="clear" w:color="auto" w:fill="auto"/>
          </w:tcPr>
          <w:p w14:paraId="469F3E78"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LEVE</w:t>
            </w:r>
          </w:p>
        </w:tc>
        <w:tc>
          <w:tcPr>
            <w:tcW w:w="1690" w:type="dxa"/>
            <w:shd w:val="clear" w:color="auto" w:fill="auto"/>
          </w:tcPr>
          <w:p w14:paraId="662C6AA4"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BALANCEADA</w:t>
            </w:r>
          </w:p>
        </w:tc>
        <w:tc>
          <w:tcPr>
            <w:tcW w:w="1795" w:type="dxa"/>
            <w:shd w:val="clear" w:color="auto" w:fill="auto"/>
          </w:tcPr>
          <w:p w14:paraId="510408BE"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FORTE</w:t>
            </w:r>
          </w:p>
        </w:tc>
        <w:tc>
          <w:tcPr>
            <w:tcW w:w="1354" w:type="dxa"/>
            <w:shd w:val="clear" w:color="auto" w:fill="auto"/>
          </w:tcPr>
          <w:p w14:paraId="22D041D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PROJETOS</w:t>
            </w:r>
          </w:p>
        </w:tc>
      </w:tr>
      <w:tr w:rsidR="003E27F5" w:rsidRPr="00FE5908" w14:paraId="18447C5B" w14:textId="77777777" w:rsidTr="00736963">
        <w:trPr>
          <w:jc w:val="center"/>
        </w:trPr>
        <w:tc>
          <w:tcPr>
            <w:tcW w:w="1350" w:type="dxa"/>
            <w:shd w:val="clear" w:color="auto" w:fill="auto"/>
          </w:tcPr>
          <w:p w14:paraId="323F653A"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Descrição</w:t>
            </w:r>
          </w:p>
        </w:tc>
        <w:tc>
          <w:tcPr>
            <w:tcW w:w="1541" w:type="dxa"/>
            <w:shd w:val="clear" w:color="auto" w:fill="auto"/>
          </w:tcPr>
          <w:p w14:paraId="451B2CC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Organizada em torno das funções: Recursos Humanos, Marketing, etc.</w:t>
            </w:r>
          </w:p>
        </w:tc>
        <w:tc>
          <w:tcPr>
            <w:tcW w:w="1517" w:type="dxa"/>
            <w:shd w:val="clear" w:color="auto" w:fill="auto"/>
          </w:tcPr>
          <w:p w14:paraId="3E918571"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Caracterizada pela hierarquia funcional na organização, mas sem a mesma força das estruturas funcionais clássicas.</w:t>
            </w:r>
          </w:p>
        </w:tc>
        <w:tc>
          <w:tcPr>
            <w:tcW w:w="1690" w:type="dxa"/>
            <w:shd w:val="clear" w:color="auto" w:fill="auto"/>
          </w:tcPr>
          <w:p w14:paraId="6FB90DE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Representa uma mistura de características funcionais e de projetos.</w:t>
            </w:r>
          </w:p>
        </w:tc>
        <w:tc>
          <w:tcPr>
            <w:tcW w:w="1795" w:type="dxa"/>
            <w:shd w:val="clear" w:color="auto" w:fill="auto"/>
          </w:tcPr>
          <w:p w14:paraId="2957263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Representa um sistema de autoridade, responsabilidade e disponibilidade misto dentro da empresa, possuindo características funcionais e as de projetos em diferentes proporções.</w:t>
            </w:r>
          </w:p>
        </w:tc>
        <w:tc>
          <w:tcPr>
            <w:tcW w:w="1354" w:type="dxa"/>
            <w:shd w:val="clear" w:color="auto" w:fill="auto"/>
          </w:tcPr>
          <w:p w14:paraId="0F6106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Estruturada em torno dos projetos, englobando toda a parte funcional da organização dentro de cada projeto.</w:t>
            </w:r>
          </w:p>
        </w:tc>
      </w:tr>
      <w:tr w:rsidR="003E27F5" w:rsidRPr="00FE5908" w14:paraId="7270D02A" w14:textId="77777777" w:rsidTr="00736963">
        <w:trPr>
          <w:trHeight w:val="1454"/>
          <w:jc w:val="center"/>
        </w:trPr>
        <w:tc>
          <w:tcPr>
            <w:tcW w:w="1350" w:type="dxa"/>
            <w:shd w:val="clear" w:color="auto" w:fill="auto"/>
          </w:tcPr>
          <w:p w14:paraId="1663669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Autoridade do gerente de projetos</w:t>
            </w:r>
          </w:p>
        </w:tc>
        <w:tc>
          <w:tcPr>
            <w:tcW w:w="1541" w:type="dxa"/>
            <w:shd w:val="clear" w:color="auto" w:fill="auto"/>
          </w:tcPr>
          <w:p w14:paraId="7E632C74"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Pouca ou nenhuma</w:t>
            </w:r>
          </w:p>
        </w:tc>
        <w:tc>
          <w:tcPr>
            <w:tcW w:w="1517" w:type="dxa"/>
            <w:shd w:val="clear" w:color="auto" w:fill="auto"/>
          </w:tcPr>
          <w:p w14:paraId="3DAD65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Limitada</w:t>
            </w:r>
          </w:p>
        </w:tc>
        <w:tc>
          <w:tcPr>
            <w:tcW w:w="1690" w:type="dxa"/>
            <w:shd w:val="clear" w:color="auto" w:fill="auto"/>
          </w:tcPr>
          <w:p w14:paraId="401D1B4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Baixa a moderada</w:t>
            </w:r>
          </w:p>
        </w:tc>
        <w:tc>
          <w:tcPr>
            <w:tcW w:w="1795" w:type="dxa"/>
            <w:shd w:val="clear" w:color="auto" w:fill="auto"/>
          </w:tcPr>
          <w:p w14:paraId="37AD2D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Moderada a alta</w:t>
            </w:r>
          </w:p>
        </w:tc>
        <w:tc>
          <w:tcPr>
            <w:tcW w:w="1354" w:type="dxa"/>
            <w:shd w:val="clear" w:color="auto" w:fill="auto"/>
          </w:tcPr>
          <w:p w14:paraId="09B150AE"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Alta a quase total</w:t>
            </w:r>
          </w:p>
        </w:tc>
      </w:tr>
      <w:tr w:rsidR="003E27F5" w:rsidRPr="00FE5908" w14:paraId="64256FCF" w14:textId="77777777" w:rsidTr="00736963">
        <w:trPr>
          <w:trHeight w:val="1454"/>
          <w:jc w:val="center"/>
        </w:trPr>
        <w:tc>
          <w:tcPr>
            <w:tcW w:w="1350" w:type="dxa"/>
            <w:shd w:val="clear" w:color="auto" w:fill="auto"/>
          </w:tcPr>
          <w:p w14:paraId="6CEEDADC"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Grau de importância dada aos projetos</w:t>
            </w:r>
          </w:p>
        </w:tc>
        <w:tc>
          <w:tcPr>
            <w:tcW w:w="1541" w:type="dxa"/>
            <w:shd w:val="clear" w:color="auto" w:fill="auto"/>
          </w:tcPr>
          <w:p w14:paraId="224F10A7"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517" w:type="dxa"/>
            <w:shd w:val="clear" w:color="auto" w:fill="auto"/>
          </w:tcPr>
          <w:p w14:paraId="4E3E8B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690" w:type="dxa"/>
            <w:shd w:val="clear" w:color="auto" w:fill="auto"/>
          </w:tcPr>
          <w:p w14:paraId="50747D0B"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w:t>
            </w:r>
          </w:p>
        </w:tc>
        <w:tc>
          <w:tcPr>
            <w:tcW w:w="1795" w:type="dxa"/>
            <w:shd w:val="clear" w:color="auto" w:fill="auto"/>
          </w:tcPr>
          <w:p w14:paraId="1FEDF32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 a Alto</w:t>
            </w:r>
          </w:p>
        </w:tc>
        <w:tc>
          <w:tcPr>
            <w:tcW w:w="1354" w:type="dxa"/>
            <w:shd w:val="clear" w:color="auto" w:fill="auto"/>
          </w:tcPr>
          <w:p w14:paraId="0696D99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Alto</w:t>
            </w:r>
          </w:p>
        </w:tc>
      </w:tr>
    </w:tbl>
    <w:p w14:paraId="0B3F33C4" w14:textId="77777777" w:rsidR="006A0E31" w:rsidRDefault="003E27F5" w:rsidP="009E0A4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7BCD38"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7BA4A2EF"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760B9A8A"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363499BE"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12B19855" w14:textId="77777777" w:rsidR="009E0A4C" w:rsidRPr="009E0A4C" w:rsidRDefault="009E0A4C" w:rsidP="009E0A4C">
      <w:pPr>
        <w:pStyle w:val="NormalWeb"/>
        <w:suppressAutoHyphens w:val="0"/>
        <w:spacing w:before="0" w:after="0" w:line="360" w:lineRule="auto"/>
        <w:jc w:val="both"/>
        <w:textAlignment w:val="baseline"/>
        <w:rPr>
          <w:rFonts w:ascii="Arial" w:hAnsi="Arial" w:cs="Arial"/>
          <w:color w:val="000000"/>
        </w:rPr>
      </w:pPr>
    </w:p>
    <w:p w14:paraId="422DBC36" w14:textId="280F3959" w:rsidR="006A0E31" w:rsidRDefault="006A0E31" w:rsidP="00BB6843">
      <w:pPr>
        <w:pStyle w:val="Ttulo2"/>
      </w:pPr>
      <w:bookmarkStart w:id="27" w:name="_Toc499123475"/>
      <w:r>
        <w:lastRenderedPageBreak/>
        <w:t>2.9. Escritório de gerenciamento de projeto</w:t>
      </w:r>
      <w:bookmarkEnd w:id="27"/>
    </w:p>
    <w:p w14:paraId="6F9A3A75" w14:textId="77777777" w:rsidR="006A0E31" w:rsidRDefault="006A0E31" w:rsidP="006A0E31">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Conforme o PMBOK (2013),</w:t>
      </w:r>
    </w:p>
    <w:p w14:paraId="0AC1885A" w14:textId="12C17855" w:rsidR="006A0E31" w:rsidRPr="00943276" w:rsidRDefault="006A0E31" w:rsidP="00943276">
      <w:pPr>
        <w:spacing w:line="240" w:lineRule="auto"/>
        <w:ind w:left="2268"/>
        <w:jc w:val="both"/>
        <w:rPr>
          <w:rFonts w:ascii="Arial" w:hAnsi="Arial" w:cs="Arial"/>
          <w:sz w:val="24"/>
          <w:szCs w:val="24"/>
        </w:rPr>
      </w:pPr>
      <w:r>
        <w:rPr>
          <w:rFonts w:ascii="Arial" w:hAnsi="Arial" w:cs="Arial"/>
          <w:color w:val="000000"/>
          <w:sz w:val="24"/>
          <w:szCs w:val="24"/>
        </w:rPr>
        <w:t>Um escritório de gerenciamento de projetos é uma estrutura organizacional que padroniza os processos da gov</w:t>
      </w:r>
      <w:r w:rsidR="00A9307E">
        <w:rPr>
          <w:rFonts w:ascii="Arial" w:hAnsi="Arial" w:cs="Arial"/>
          <w:color w:val="000000"/>
          <w:sz w:val="24"/>
          <w:szCs w:val="24"/>
        </w:rPr>
        <w:t xml:space="preserve">ernança relacionados a projetos </w:t>
      </w:r>
      <w:r>
        <w:rPr>
          <w:rFonts w:ascii="Arial" w:hAnsi="Arial" w:cs="Arial"/>
          <w:color w:val="000000"/>
          <w:sz w:val="24"/>
          <w:szCs w:val="24"/>
        </w:rPr>
        <w:t>e facilita o compartilhamento de recursos, metodologias, ferramentas e técnicas.</w:t>
      </w:r>
    </w:p>
    <w:p w14:paraId="23BC0E85" w14:textId="7C2C0259" w:rsidR="006A0E31" w:rsidRPr="00831F5D" w:rsidRDefault="006A0E31" w:rsidP="00831F5D">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ab/>
        <w:t xml:space="preserve">Ou seja, </w:t>
      </w:r>
      <w:r w:rsidRPr="007F0CAB">
        <w:rPr>
          <w:rFonts w:ascii="Arial" w:hAnsi="Arial" w:cs="Arial"/>
          <w:i/>
          <w:color w:val="000000"/>
          <w:sz w:val="24"/>
          <w:szCs w:val="24"/>
        </w:rPr>
        <w:t>Project Management Office</w:t>
      </w:r>
      <w:r>
        <w:rPr>
          <w:rFonts w:ascii="Arial" w:hAnsi="Arial" w:cs="Arial"/>
          <w:i/>
          <w:color w:val="000000"/>
          <w:sz w:val="24"/>
          <w:szCs w:val="24"/>
        </w:rPr>
        <w:t xml:space="preserve"> </w:t>
      </w:r>
      <w:r>
        <w:rPr>
          <w:rFonts w:ascii="Arial" w:hAnsi="Arial" w:cs="Arial"/>
          <w:color w:val="000000"/>
          <w:sz w:val="24"/>
          <w:szCs w:val="24"/>
        </w:rPr>
        <w:t>(PMO) ou Escritório de gerenciamento de projetos é um local central dentro da organização (ou de um departamento) em que o objetivo é conduzir, planejar, organizar, controlar e finalizar as atividades de suporte aos projetos. É como um painel de instrumentos que apoia o motorista (gerente do projeto) a dirigir o carro (projeto) (VARGAS, 2016).</w:t>
      </w:r>
    </w:p>
    <w:p w14:paraId="0085BB3E" w14:textId="27050EDE" w:rsidR="006A0E31" w:rsidRPr="009E0A4C" w:rsidRDefault="006A0E31" w:rsidP="00BB6843">
      <w:pPr>
        <w:pStyle w:val="Ttulo2"/>
      </w:pPr>
      <w:bookmarkStart w:id="28" w:name="_Toc499123476"/>
      <w:r>
        <w:t>2.10 O Processo de Gerenciamento do Projeto</w:t>
      </w:r>
      <w:bookmarkEnd w:id="28"/>
    </w:p>
    <w:p w14:paraId="6523D44C" w14:textId="4D9CAEF9" w:rsidR="00550B1D" w:rsidRDefault="006A0E31" w:rsidP="00C9021A">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O Anexo 1 inclui o fluxo sugerido por Vargas</w:t>
      </w:r>
      <w:r w:rsidRPr="009934EE">
        <w:rPr>
          <w:rFonts w:ascii="Arial" w:hAnsi="Arial" w:cs="Arial"/>
          <w:color w:val="000000"/>
          <w:sz w:val="24"/>
          <w:szCs w:val="24"/>
        </w:rPr>
        <w:t xml:space="preserve"> </w:t>
      </w:r>
      <w:r>
        <w:rPr>
          <w:rFonts w:ascii="Arial" w:hAnsi="Arial" w:cs="Arial"/>
          <w:color w:val="000000"/>
          <w:sz w:val="24"/>
          <w:szCs w:val="24"/>
        </w:rPr>
        <w:t>(2016) que representa de forma simplificada o processo de gerenciamento de projetos, visando facilitar o entendimento e aplicação dos conceitos aprendidos. Embora esse fluxo seja um processo sequencial, as fases de planejamento, execução e controle são cíclicas.</w:t>
      </w:r>
    </w:p>
    <w:p w14:paraId="5F9EC13B" w14:textId="4F964E20" w:rsidR="00EC5C4C" w:rsidRPr="00D64E5F" w:rsidRDefault="00550B1D" w:rsidP="00D64E5F">
      <w:pPr>
        <w:pStyle w:val="Ttulo2"/>
      </w:pPr>
      <w:bookmarkStart w:id="29" w:name="_Toc499123477"/>
      <w:r>
        <w:t xml:space="preserve">2.11 </w:t>
      </w:r>
      <w:r w:rsidR="00637A6B">
        <w:t>Sistemas de Gestão de Projetos</w:t>
      </w:r>
      <w:bookmarkEnd w:id="29"/>
    </w:p>
    <w:p w14:paraId="6867DF64" w14:textId="77777777" w:rsidR="006A0E31" w:rsidRDefault="006A0E31" w:rsidP="00EC5C4C">
      <w:pPr>
        <w:spacing w:after="0" w:line="360" w:lineRule="auto"/>
        <w:ind w:firstLine="1134"/>
        <w:jc w:val="both"/>
        <w:rPr>
          <w:rFonts w:ascii="Arial" w:hAnsi="Arial" w:cs="Arial"/>
          <w:sz w:val="24"/>
          <w:szCs w:val="24"/>
        </w:rPr>
      </w:pPr>
      <w:r w:rsidRPr="00AE28AE">
        <w:rPr>
          <w:rFonts w:ascii="Arial" w:hAnsi="Arial" w:cs="Arial"/>
          <w:sz w:val="24"/>
          <w:szCs w:val="24"/>
        </w:rPr>
        <w:t xml:space="preserve">Diante da necessidade de acompanhamento dos projetos, os gerentes costumam utilizar ferramentas para auxiliá-los em suas atividades. </w:t>
      </w:r>
      <w:proofErr w:type="gramStart"/>
      <w:r w:rsidRPr="00AE28AE">
        <w:rPr>
          <w:rFonts w:ascii="Arial" w:hAnsi="Arial" w:cs="Arial"/>
          <w:sz w:val="24"/>
          <w:szCs w:val="24"/>
        </w:rPr>
        <w:t>As ferramentas que dão suporte</w:t>
      </w:r>
      <w:proofErr w:type="gramEnd"/>
      <w:r w:rsidRPr="00AE28AE">
        <w:rPr>
          <w:rFonts w:ascii="Arial" w:hAnsi="Arial" w:cs="Arial"/>
          <w:sz w:val="24"/>
          <w:szCs w:val="24"/>
        </w:rPr>
        <w:t xml:space="preserve"> ao gerenciamento de projetos são conhecidas como Sistemas de Gestão de Projetos (SGP). </w:t>
      </w:r>
    </w:p>
    <w:p w14:paraId="73F1F783" w14:textId="77777777" w:rsidR="006A0E31" w:rsidRDefault="006A0E31" w:rsidP="00EC5C4C">
      <w:pPr>
        <w:spacing w:line="360" w:lineRule="auto"/>
        <w:ind w:firstLine="1134"/>
        <w:jc w:val="both"/>
        <w:rPr>
          <w:rFonts w:ascii="Arial" w:hAnsi="Arial" w:cs="Arial"/>
        </w:rPr>
      </w:pPr>
      <w:r w:rsidRPr="00B373CD">
        <w:rPr>
          <w:rFonts w:ascii="Arial" w:hAnsi="Arial" w:cs="Arial"/>
          <w:sz w:val="24"/>
          <w:szCs w:val="24"/>
        </w:rPr>
        <w:t xml:space="preserve">Segundo </w:t>
      </w:r>
      <w:proofErr w:type="spellStart"/>
      <w:r>
        <w:rPr>
          <w:rFonts w:ascii="Arial" w:hAnsi="Arial" w:cs="Arial"/>
          <w:sz w:val="24"/>
          <w:szCs w:val="24"/>
        </w:rPr>
        <w:t>Kerzner</w:t>
      </w:r>
      <w:proofErr w:type="spellEnd"/>
      <w:r>
        <w:rPr>
          <w:rFonts w:ascii="Arial" w:hAnsi="Arial" w:cs="Arial"/>
          <w:sz w:val="24"/>
          <w:szCs w:val="24"/>
        </w:rPr>
        <w:t>,</w:t>
      </w:r>
      <w:r w:rsidRPr="009E540D">
        <w:rPr>
          <w:rFonts w:ascii="Arial" w:hAnsi="Arial" w:cs="Arial"/>
        </w:rPr>
        <w:t xml:space="preserve"> </w:t>
      </w:r>
    </w:p>
    <w:p w14:paraId="24B143EB" w14:textId="77777777" w:rsidR="006A0E31" w:rsidRDefault="006A0E31" w:rsidP="00EC5C4C">
      <w:pPr>
        <w:spacing w:line="240" w:lineRule="auto"/>
        <w:ind w:left="2268"/>
        <w:jc w:val="both"/>
        <w:rPr>
          <w:rFonts w:ascii="Arial" w:hAnsi="Arial" w:cs="Arial"/>
        </w:rPr>
      </w:pPr>
      <w:proofErr w:type="gramStart"/>
      <w:r w:rsidRPr="00EB6A5C">
        <w:rPr>
          <w:rFonts w:ascii="Arial" w:hAnsi="Arial" w:cs="Arial"/>
        </w:rPr>
        <w:t>os</w:t>
      </w:r>
      <w:proofErr w:type="gramEnd"/>
      <w:r w:rsidRPr="00EB6A5C">
        <w:rPr>
          <w:rFonts w:ascii="Arial" w:hAnsi="Arial" w:cs="Arial"/>
        </w:rPr>
        <w:t xml:space="preserve"> sistemas de gerenciamento de projetos nunca substituirão um gerente de projeto, mesmo os softwares mais sofisticados, pois ele</w:t>
      </w:r>
      <w:r>
        <w:rPr>
          <w:rFonts w:ascii="Arial" w:hAnsi="Arial" w:cs="Arial"/>
        </w:rPr>
        <w:t>s</w:t>
      </w:r>
      <w:r w:rsidRPr="00EB6A5C">
        <w:rPr>
          <w:rFonts w:ascii="Arial" w:hAnsi="Arial" w:cs="Arial"/>
        </w:rPr>
        <w:t xml:space="preserve"> não consegue</w:t>
      </w:r>
      <w:r>
        <w:rPr>
          <w:rFonts w:ascii="Arial" w:hAnsi="Arial" w:cs="Arial"/>
        </w:rPr>
        <w:t>m</w:t>
      </w:r>
      <w:r w:rsidRPr="00EB6A5C">
        <w:rPr>
          <w:rFonts w:ascii="Arial" w:hAnsi="Arial" w:cs="Arial"/>
        </w:rPr>
        <w:t xml:space="preserve"> resolver problemas, mas d</w:t>
      </w:r>
      <w:r>
        <w:rPr>
          <w:rFonts w:ascii="Arial" w:hAnsi="Arial" w:cs="Arial"/>
        </w:rPr>
        <w:t>ão</w:t>
      </w:r>
      <w:r w:rsidRPr="00EB6A5C">
        <w:rPr>
          <w:rFonts w:ascii="Arial" w:hAnsi="Arial" w:cs="Arial"/>
        </w:rPr>
        <w:t xml:space="preserve"> suporte para o gerente, sinalizando e localizando fatores que não estão de acordo com o planejamento do projeto </w:t>
      </w:r>
      <w:r>
        <w:rPr>
          <w:rFonts w:ascii="Arial" w:hAnsi="Arial" w:cs="Arial"/>
        </w:rPr>
        <w:t>(KERZNER, 2009).</w:t>
      </w:r>
    </w:p>
    <w:p w14:paraId="0EF16360" w14:textId="77777777" w:rsidR="00C9021A" w:rsidRDefault="006A0E31" w:rsidP="00A00954">
      <w:pPr>
        <w:spacing w:after="0" w:line="360" w:lineRule="auto"/>
        <w:ind w:firstLine="1134"/>
        <w:jc w:val="both"/>
        <w:rPr>
          <w:rFonts w:ascii="Arial" w:hAnsi="Arial" w:cs="Arial"/>
          <w:sz w:val="24"/>
          <w:szCs w:val="24"/>
        </w:rPr>
      </w:pPr>
      <w:r w:rsidRPr="0078693C">
        <w:rPr>
          <w:rFonts w:ascii="Arial" w:hAnsi="Arial" w:cs="Arial"/>
          <w:sz w:val="24"/>
          <w:szCs w:val="24"/>
        </w:rPr>
        <w:t xml:space="preserve">O Project Management </w:t>
      </w:r>
      <w:proofErr w:type="spellStart"/>
      <w:r w:rsidRPr="0078693C">
        <w:rPr>
          <w:rFonts w:ascii="Arial" w:hAnsi="Arial" w:cs="Arial"/>
          <w:sz w:val="24"/>
          <w:szCs w:val="24"/>
        </w:rPr>
        <w:t>Institut</w:t>
      </w:r>
      <w:r>
        <w:rPr>
          <w:rFonts w:ascii="Arial" w:hAnsi="Arial" w:cs="Arial"/>
          <w:sz w:val="24"/>
          <w:szCs w:val="24"/>
        </w:rPr>
        <w:t>e</w:t>
      </w:r>
      <w:proofErr w:type="spellEnd"/>
      <w:r>
        <w:rPr>
          <w:rFonts w:ascii="Arial" w:hAnsi="Arial" w:cs="Arial"/>
          <w:sz w:val="24"/>
          <w:szCs w:val="24"/>
        </w:rPr>
        <w:t xml:space="preserve"> (PMI, 2008) considera os sistemas de gerenciamento de projetos</w:t>
      </w:r>
      <w:r w:rsidRPr="0078693C">
        <w:rPr>
          <w:rFonts w:ascii="Arial" w:hAnsi="Arial" w:cs="Arial"/>
          <w:sz w:val="24"/>
          <w:szCs w:val="24"/>
        </w:rPr>
        <w:t xml:space="preserve"> parte integrante da atividade de gerenciamento de projeto, tendo atualmente diversas ferramentas disponíveis no mercado. No entanto, com as pesquisas realizadas, pôde-se constatar que existem poucos trabalhos que fornecem soluções que apoiam a gestão de projetos por intermédio de dispositivos móveis ou que utilizam técnicas modernas como a </w:t>
      </w:r>
      <w:proofErr w:type="spellStart"/>
      <w:r w:rsidRPr="0078693C">
        <w:rPr>
          <w:rFonts w:ascii="Arial" w:hAnsi="Arial" w:cs="Arial"/>
          <w:sz w:val="24"/>
          <w:szCs w:val="24"/>
        </w:rPr>
        <w:t>gamificação</w:t>
      </w:r>
      <w:proofErr w:type="spellEnd"/>
      <w:r w:rsidRPr="0078693C">
        <w:rPr>
          <w:rFonts w:ascii="Arial" w:hAnsi="Arial" w:cs="Arial"/>
          <w:sz w:val="24"/>
          <w:szCs w:val="24"/>
        </w:rPr>
        <w:t xml:space="preserve">. </w:t>
      </w:r>
    </w:p>
    <w:p w14:paraId="3F87546E" w14:textId="5D7E06FB" w:rsidR="006A0E31" w:rsidRPr="009E540D" w:rsidRDefault="006A0E31" w:rsidP="00A00954">
      <w:pPr>
        <w:spacing w:after="0" w:line="360" w:lineRule="auto"/>
        <w:ind w:firstLine="1134"/>
        <w:jc w:val="both"/>
        <w:rPr>
          <w:rFonts w:ascii="Arial" w:hAnsi="Arial" w:cs="Arial"/>
        </w:rPr>
      </w:pPr>
      <w:r w:rsidRPr="0078693C">
        <w:rPr>
          <w:rFonts w:ascii="Arial" w:hAnsi="Arial" w:cs="Arial"/>
          <w:sz w:val="24"/>
          <w:szCs w:val="24"/>
        </w:rPr>
        <w:lastRenderedPageBreak/>
        <w:t>Notou-se ainda que os aplicativos existentes apenas funcionam como uma extensão de sistemas desktop ou web, sem agregar as facilidades e praticidades dos fornecidos pela mobilidade e dinâmica dos jogos</w:t>
      </w:r>
      <w:r w:rsidRPr="0053146D">
        <w:rPr>
          <w:rFonts w:ascii="Arial" w:hAnsi="Arial" w:cs="Arial"/>
        </w:rPr>
        <w:t xml:space="preserve"> </w:t>
      </w:r>
      <w:r w:rsidRPr="00B373CD">
        <w:rPr>
          <w:rFonts w:ascii="Arial" w:hAnsi="Arial" w:cs="Arial"/>
          <w:sz w:val="24"/>
          <w:szCs w:val="24"/>
        </w:rPr>
        <w:t>(DANTAS;</w:t>
      </w:r>
      <w:r w:rsidRPr="00B373CD">
        <w:rPr>
          <w:sz w:val="24"/>
          <w:szCs w:val="24"/>
        </w:rPr>
        <w:t xml:space="preserve"> </w:t>
      </w:r>
      <w:r w:rsidRPr="00B373CD">
        <w:rPr>
          <w:rFonts w:ascii="Arial" w:hAnsi="Arial" w:cs="Arial"/>
          <w:sz w:val="24"/>
          <w:szCs w:val="24"/>
        </w:rPr>
        <w:t>NOVAIS;</w:t>
      </w:r>
      <w:r w:rsidRPr="00B373CD">
        <w:rPr>
          <w:sz w:val="24"/>
          <w:szCs w:val="24"/>
        </w:rPr>
        <w:t xml:space="preserve"> </w:t>
      </w:r>
      <w:r w:rsidRPr="00B373CD">
        <w:rPr>
          <w:rFonts w:ascii="Arial" w:hAnsi="Arial" w:cs="Arial"/>
          <w:sz w:val="24"/>
          <w:szCs w:val="24"/>
        </w:rPr>
        <w:t>SILVA, 2014).</w:t>
      </w:r>
    </w:p>
    <w:p w14:paraId="45BED36E" w14:textId="77777777" w:rsidR="006A0E31" w:rsidRPr="00B373CD" w:rsidRDefault="006A0E31" w:rsidP="00A00954">
      <w:pPr>
        <w:widowControl w:val="0"/>
        <w:autoSpaceDE w:val="0"/>
        <w:autoSpaceDN w:val="0"/>
        <w:adjustRightInd w:val="0"/>
        <w:spacing w:line="360" w:lineRule="auto"/>
        <w:ind w:firstLine="1134"/>
        <w:jc w:val="both"/>
        <w:rPr>
          <w:rFonts w:ascii="Arial" w:hAnsi="Arial" w:cs="Arial"/>
          <w:color w:val="000000"/>
          <w:sz w:val="24"/>
          <w:szCs w:val="24"/>
        </w:rPr>
      </w:pPr>
      <w:r w:rsidRPr="00B373CD">
        <w:rPr>
          <w:rFonts w:ascii="Arial" w:hAnsi="Arial" w:cs="Arial"/>
          <w:color w:val="000000"/>
          <w:sz w:val="24"/>
          <w:szCs w:val="24"/>
        </w:rPr>
        <w:t xml:space="preserve">Alinhado a esse conceito de modernidade aplicada ao gerenciamento de projetos, </w:t>
      </w:r>
      <w:r>
        <w:rPr>
          <w:rFonts w:ascii="Arial" w:hAnsi="Arial" w:cs="Arial"/>
          <w:color w:val="000000"/>
          <w:sz w:val="24"/>
          <w:szCs w:val="24"/>
        </w:rPr>
        <w:t>Vianna</w:t>
      </w:r>
      <w:r w:rsidRPr="00B373CD">
        <w:rPr>
          <w:rFonts w:ascii="Arial" w:hAnsi="Arial" w:cs="Arial"/>
          <w:color w:val="000000"/>
          <w:sz w:val="24"/>
          <w:szCs w:val="24"/>
        </w:rPr>
        <w:t xml:space="preserve"> et al. ressaltam que </w:t>
      </w:r>
    </w:p>
    <w:p w14:paraId="3E7D0F5A" w14:textId="62DE42B9" w:rsidR="007E6C59" w:rsidRDefault="006A0E31" w:rsidP="00DD30DF">
      <w:pPr>
        <w:widowControl w:val="0"/>
        <w:autoSpaceDE w:val="0"/>
        <w:autoSpaceDN w:val="0"/>
        <w:adjustRightInd w:val="0"/>
        <w:spacing w:line="240" w:lineRule="auto"/>
        <w:ind w:left="2268"/>
        <w:jc w:val="both"/>
        <w:rPr>
          <w:rFonts w:ascii="Arial" w:hAnsi="Arial" w:cs="Arial"/>
          <w:color w:val="000000"/>
        </w:rPr>
      </w:pPr>
      <w:proofErr w:type="gramStart"/>
      <w:r w:rsidRPr="00906F9F">
        <w:rPr>
          <w:rFonts w:ascii="Arial" w:hAnsi="Arial" w:cs="Arial"/>
          <w:color w:val="000000"/>
        </w:rPr>
        <w:t>a</w:t>
      </w:r>
      <w:proofErr w:type="gramEnd"/>
      <w:r w:rsidRPr="00906F9F">
        <w:rPr>
          <w:rFonts w:ascii="Arial" w:hAnsi="Arial" w:cs="Arial"/>
          <w:color w:val="000000"/>
        </w:rPr>
        <w:t xml:space="preserve"> estrutura e os modelos operacionais das empresas ainda são os mesmos do século 19, baseados na hierarquia, na burocracia e na especialização do trabalho com o objetivo de alcançar escala e eficiência dos resultados. Esse modelo exige funções e responsabilidades claramente definidas, processos exatos e gerência baseada em comando e controle, assim como se observa em organizações militares. No mundo moderno, entretanto, tais premissas limitam a capacidade individual, a forma por meio</w:t>
      </w:r>
      <w:r w:rsidRPr="00906F9F">
        <w:rPr>
          <w:rFonts w:ascii="MS Mincho" w:eastAsia="MS Mincho" w:hAnsi="MS Mincho" w:cs="MS Mincho"/>
          <w:color w:val="000000"/>
        </w:rPr>
        <w:t> </w:t>
      </w:r>
      <w:proofErr w:type="gramStart"/>
      <w:r w:rsidRPr="00906F9F">
        <w:rPr>
          <w:rFonts w:ascii="Arial" w:hAnsi="Arial" w:cs="Arial"/>
          <w:color w:val="000000"/>
        </w:rPr>
        <w:t>da</w:t>
      </w:r>
      <w:proofErr w:type="gramEnd"/>
      <w:r w:rsidRPr="00906F9F">
        <w:rPr>
          <w:rFonts w:ascii="Arial" w:hAnsi="Arial" w:cs="Arial"/>
          <w:color w:val="000000"/>
        </w:rPr>
        <w:t xml:space="preserve"> qual ela é cobrada e o comprometimento com os objetivos profissionais. A Tecnologia da Informação criou a possibilidade</w:t>
      </w:r>
      <w:r w:rsidRPr="00906F9F">
        <w:rPr>
          <w:rFonts w:ascii="MS Mincho" w:eastAsia="MS Mincho" w:hAnsi="MS Mincho" w:cs="MS Mincho"/>
          <w:color w:val="000000"/>
        </w:rPr>
        <w:t> </w:t>
      </w:r>
      <w:proofErr w:type="gramStart"/>
      <w:r w:rsidRPr="00906F9F">
        <w:rPr>
          <w:rFonts w:ascii="Arial" w:hAnsi="Arial" w:cs="Arial"/>
          <w:color w:val="000000"/>
        </w:rPr>
        <w:t>de</w:t>
      </w:r>
      <w:proofErr w:type="gramEnd"/>
      <w:r w:rsidRPr="00906F9F">
        <w:rPr>
          <w:rFonts w:ascii="Arial" w:hAnsi="Arial" w:cs="Arial"/>
          <w:color w:val="000000"/>
        </w:rPr>
        <w:t xml:space="preserve"> organizar o trabalho de forma diferente — por intermédio do aspecto social —, e os jogos são a plataforma que mais se ajusta como instrumento dessa nova ordem</w:t>
      </w:r>
      <w:r>
        <w:rPr>
          <w:rFonts w:ascii="Arial" w:hAnsi="Arial" w:cs="Arial"/>
          <w:color w:val="000000"/>
        </w:rPr>
        <w:t xml:space="preserve"> (VIANNA et al., 2013).</w:t>
      </w:r>
    </w:p>
    <w:p w14:paraId="2E789F5E" w14:textId="2693D3B7" w:rsidR="008039FC" w:rsidRPr="008039FC" w:rsidRDefault="006A0E31" w:rsidP="008039FC">
      <w:pPr>
        <w:spacing w:after="0" w:line="360" w:lineRule="auto"/>
        <w:ind w:firstLine="1134"/>
        <w:jc w:val="both"/>
        <w:rPr>
          <w:rFonts w:ascii="Arial" w:hAnsi="Arial" w:cs="Arial"/>
          <w:color w:val="000000"/>
          <w:sz w:val="24"/>
          <w:szCs w:val="24"/>
        </w:rPr>
      </w:pPr>
      <w:r w:rsidRPr="001110B0">
        <w:rPr>
          <w:rFonts w:ascii="Arial" w:hAnsi="Arial" w:cs="Arial"/>
          <w:color w:val="000000"/>
          <w:sz w:val="24"/>
          <w:szCs w:val="24"/>
        </w:rPr>
        <w:t xml:space="preserve">Segundo o PMI (2008) gerenciar um projeto inclui, </w:t>
      </w:r>
      <w:r w:rsidR="00FE3DA2">
        <w:rPr>
          <w:rFonts w:ascii="Arial" w:hAnsi="Arial" w:cs="Arial"/>
          <w:color w:val="000000"/>
          <w:sz w:val="24"/>
          <w:szCs w:val="24"/>
        </w:rPr>
        <w:t>d</w:t>
      </w:r>
      <w:r w:rsidRPr="001110B0">
        <w:rPr>
          <w:rFonts w:ascii="Arial" w:hAnsi="Arial" w:cs="Arial"/>
          <w:color w:val="000000"/>
          <w:sz w:val="24"/>
          <w:szCs w:val="24"/>
        </w:rPr>
        <w:t xml:space="preserve">entre outros itens, a adaptação às diferentes necessidades, preocupação e expectativas das partes interessadas à medida que o </w:t>
      </w:r>
      <w:r w:rsidR="00BE2C5C">
        <w:rPr>
          <w:rFonts w:ascii="Arial" w:hAnsi="Arial" w:cs="Arial"/>
          <w:color w:val="000000"/>
          <w:sz w:val="24"/>
          <w:szCs w:val="24"/>
        </w:rPr>
        <w:t>projeto é planejado e realizado, t</w:t>
      </w:r>
      <w:r w:rsidRPr="001110B0">
        <w:rPr>
          <w:rFonts w:ascii="Arial" w:hAnsi="Arial" w:cs="Arial"/>
          <w:color w:val="000000"/>
          <w:sz w:val="24"/>
          <w:szCs w:val="24"/>
        </w:rPr>
        <w:t>endo em vista os contextos distintos e a adequação ao planejamento do</w:t>
      </w:r>
      <w:r>
        <w:rPr>
          <w:rFonts w:ascii="Arial" w:hAnsi="Arial" w:cs="Arial"/>
          <w:color w:val="000000"/>
          <w:sz w:val="24"/>
          <w:szCs w:val="24"/>
        </w:rPr>
        <w:t>s</w:t>
      </w:r>
      <w:r w:rsidRPr="001110B0">
        <w:rPr>
          <w:rFonts w:ascii="Arial" w:hAnsi="Arial" w:cs="Arial"/>
          <w:color w:val="000000"/>
          <w:sz w:val="24"/>
          <w:szCs w:val="24"/>
        </w:rPr>
        <w:t xml:space="preserve"> projetos. Portanto, inovar com a utilização de dispositivos móveis e jogos na área de </w:t>
      </w:r>
      <w:r w:rsidR="004F279D">
        <w:rPr>
          <w:rFonts w:ascii="Arial" w:hAnsi="Arial" w:cs="Arial"/>
          <w:color w:val="000000"/>
          <w:sz w:val="24"/>
          <w:szCs w:val="24"/>
        </w:rPr>
        <w:t>gerenciamento</w:t>
      </w:r>
      <w:r w:rsidRPr="001110B0">
        <w:rPr>
          <w:rFonts w:ascii="Arial" w:hAnsi="Arial" w:cs="Arial"/>
          <w:color w:val="000000"/>
          <w:sz w:val="24"/>
          <w:szCs w:val="24"/>
        </w:rPr>
        <w:t xml:space="preserve"> de projetos é interessante para motivar os gestores nesta longa jornada com desafios e metas a serem atingidas.</w:t>
      </w:r>
    </w:p>
    <w:p w14:paraId="54B0035E" w14:textId="42CC4AA0" w:rsidR="00997A20" w:rsidRDefault="00997A20" w:rsidP="00BB6843">
      <w:pPr>
        <w:pStyle w:val="Ttulo1"/>
      </w:pPr>
      <w:bookmarkStart w:id="30" w:name="_Toc499123478"/>
      <w:r>
        <w:lastRenderedPageBreak/>
        <w:t>3</w:t>
      </w:r>
      <w:r w:rsidRPr="00F44B1A">
        <w:t xml:space="preserve"> </w:t>
      </w:r>
      <w:r>
        <w:t>GAMIFICAÇÃO</w:t>
      </w:r>
      <w:bookmarkEnd w:id="30"/>
      <w:r w:rsidRPr="00F44B1A">
        <w:t xml:space="preserve"> </w:t>
      </w:r>
    </w:p>
    <w:p w14:paraId="3ED82B24" w14:textId="77777777" w:rsidR="00502160" w:rsidRPr="00502160" w:rsidRDefault="00502160" w:rsidP="00502160"/>
    <w:p w14:paraId="7F7E17B1" w14:textId="26A48AC7" w:rsidR="00997A20" w:rsidRPr="000B645F" w:rsidRDefault="00997A20" w:rsidP="00997A20">
      <w:pPr>
        <w:widowControl w:val="0"/>
        <w:suppressAutoHyphens w:val="0"/>
        <w:autoSpaceDE w:val="0"/>
        <w:autoSpaceDN w:val="0"/>
        <w:adjustRightInd w:val="0"/>
        <w:spacing w:line="360" w:lineRule="auto"/>
        <w:ind w:firstLine="1134"/>
        <w:jc w:val="both"/>
        <w:rPr>
          <w:rFonts w:ascii="Arial" w:hAnsi="Arial" w:cs="Arial"/>
          <w:color w:val="000000"/>
          <w:sz w:val="24"/>
          <w:szCs w:val="24"/>
        </w:rPr>
      </w:pPr>
      <w:proofErr w:type="spellStart"/>
      <w:r w:rsidRPr="000B645F">
        <w:rPr>
          <w:rFonts w:ascii="Arial" w:hAnsi="Arial" w:cs="Arial"/>
          <w:color w:val="000000"/>
          <w:sz w:val="24"/>
          <w:szCs w:val="24"/>
        </w:rPr>
        <w:t>Gamificação</w:t>
      </w:r>
      <w:proofErr w:type="spellEnd"/>
      <w:r w:rsidRPr="000B645F">
        <w:rPr>
          <w:rFonts w:ascii="Arial" w:hAnsi="Arial" w:cs="Arial"/>
          <w:color w:val="000000"/>
          <w:sz w:val="24"/>
          <w:szCs w:val="24"/>
        </w:rPr>
        <w:t xml:space="preserve"> é um campo relativamente novo e entendê-la implica compreender </w:t>
      </w:r>
      <w:r w:rsidR="002F3F0C">
        <w:rPr>
          <w:rFonts w:ascii="Arial" w:hAnsi="Arial" w:cs="Arial"/>
          <w:color w:val="000000"/>
          <w:sz w:val="24"/>
          <w:szCs w:val="24"/>
        </w:rPr>
        <w:t>o que são jogos. Neste capítulo</w:t>
      </w:r>
      <w:r w:rsidRPr="000B645F">
        <w:rPr>
          <w:rFonts w:ascii="Arial" w:hAnsi="Arial" w:cs="Arial"/>
          <w:color w:val="000000"/>
          <w:sz w:val="24"/>
          <w:szCs w:val="24"/>
        </w:rPr>
        <w:t xml:space="preserve"> será demonstrado o que é a </w:t>
      </w:r>
      <w:proofErr w:type="spellStart"/>
      <w:r w:rsidRPr="000B645F">
        <w:rPr>
          <w:rFonts w:ascii="Arial" w:hAnsi="Arial" w:cs="Arial"/>
          <w:color w:val="000000"/>
          <w:sz w:val="24"/>
          <w:szCs w:val="24"/>
        </w:rPr>
        <w:t>gamificação</w:t>
      </w:r>
      <w:proofErr w:type="spellEnd"/>
      <w:r w:rsidRPr="000B645F">
        <w:rPr>
          <w:rFonts w:ascii="Arial" w:hAnsi="Arial" w:cs="Arial"/>
          <w:color w:val="000000"/>
          <w:sz w:val="24"/>
          <w:szCs w:val="24"/>
        </w:rPr>
        <w:t>, sua história e a sua aplicabilidade nos negócios. Além de abordar o que são jogos, seus elementos e os tipos de jogadores existentes</w:t>
      </w:r>
      <w:r>
        <w:rPr>
          <w:rFonts w:ascii="Arial" w:hAnsi="Arial" w:cs="Arial"/>
          <w:color w:val="000000"/>
          <w:sz w:val="24"/>
          <w:szCs w:val="24"/>
        </w:rPr>
        <w:t>.</w:t>
      </w:r>
      <w:r w:rsidRPr="000B645F">
        <w:rPr>
          <w:rFonts w:ascii="Arial" w:hAnsi="Arial" w:cs="Arial"/>
          <w:color w:val="000000"/>
          <w:sz w:val="24"/>
          <w:szCs w:val="24"/>
        </w:rPr>
        <w:t xml:space="preserve"> </w:t>
      </w:r>
    </w:p>
    <w:p w14:paraId="235FECBF" w14:textId="72E65648" w:rsidR="00997A20" w:rsidRDefault="00997A20" w:rsidP="00BB6843">
      <w:pPr>
        <w:pStyle w:val="Ttulo2"/>
      </w:pPr>
      <w:bookmarkStart w:id="31" w:name="_Toc499123479"/>
      <w:r>
        <w:t>3.1. O que são jogos</w:t>
      </w:r>
      <w:bookmarkEnd w:id="31"/>
    </w:p>
    <w:p w14:paraId="320A1036" w14:textId="77777777" w:rsidR="00997A20" w:rsidRPr="00E120C4" w:rsidRDefault="00997A20" w:rsidP="00997A2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b/>
          <w:sz w:val="24"/>
          <w:szCs w:val="24"/>
        </w:rPr>
        <w:tab/>
      </w:r>
      <w:r w:rsidRPr="00DB59E9">
        <w:rPr>
          <w:rFonts w:ascii="Arial" w:hAnsi="Arial" w:cs="Arial"/>
          <w:color w:val="000000"/>
          <w:sz w:val="24"/>
          <w:szCs w:val="24"/>
        </w:rPr>
        <w:t>Jogo é um termo do latim “</w:t>
      </w:r>
      <w:proofErr w:type="spellStart"/>
      <w:r w:rsidRPr="00DB59E9">
        <w:rPr>
          <w:rFonts w:ascii="Arial" w:hAnsi="Arial" w:cs="Arial"/>
          <w:color w:val="000000"/>
          <w:sz w:val="24"/>
          <w:szCs w:val="24"/>
        </w:rPr>
        <w:t>jocus</w:t>
      </w:r>
      <w:proofErr w:type="spellEnd"/>
      <w:r w:rsidRPr="00DB59E9">
        <w:rPr>
          <w:rFonts w:ascii="Arial" w:hAnsi="Arial" w:cs="Arial"/>
          <w:color w:val="000000"/>
          <w:sz w:val="24"/>
          <w:szCs w:val="24"/>
        </w:rPr>
        <w:t xml:space="preserve">” que significa brincadeira, entretenimento e diversão. </w:t>
      </w:r>
      <w:r>
        <w:rPr>
          <w:rFonts w:ascii="Arial" w:hAnsi="Arial" w:cs="Arial"/>
          <w:color w:val="000000"/>
          <w:sz w:val="24"/>
          <w:szCs w:val="24"/>
        </w:rPr>
        <w:t xml:space="preserve">Para Alves (2015), a brincadeira ou o jogo são aparentemente algo sem propósito, do qual se participa voluntariamente e que não se é obrigado a fazer apenas de uma maneira, tendo a possibilidade de tentar e errar à vontade. Quando se está engajado totalmente em um jogo ou brincadeira, perde-se a noção do tempo. Jogar ou brincar desperta um desejo recorrente pela prática e se faz necessário ter essas propriedades em mente para promover o prazer que os jogos propiciam. Entender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implica na compreensão do que são jogos, a partir de sua natureza e significado. A definição apresentada por </w:t>
      </w:r>
      <w:proofErr w:type="spellStart"/>
      <w:r>
        <w:rPr>
          <w:rFonts w:ascii="Arial" w:hAnsi="Arial" w:cs="Arial"/>
          <w:color w:val="000000"/>
          <w:sz w:val="24"/>
          <w:szCs w:val="24"/>
        </w:rPr>
        <w:t>Kapp</w:t>
      </w:r>
      <w:proofErr w:type="spellEnd"/>
      <w:r>
        <w:rPr>
          <w:rFonts w:ascii="Arial" w:hAnsi="Arial" w:cs="Arial"/>
          <w:color w:val="000000"/>
          <w:sz w:val="24"/>
          <w:szCs w:val="24"/>
        </w:rPr>
        <w:t xml:space="preserve"> et al. é:</w:t>
      </w:r>
    </w:p>
    <w:p w14:paraId="471CC3A1" w14:textId="77777777" w:rsidR="00997A20" w:rsidRPr="00832F36" w:rsidRDefault="00997A20" w:rsidP="00997A20">
      <w:pPr>
        <w:widowControl w:val="0"/>
        <w:autoSpaceDE w:val="0"/>
        <w:autoSpaceDN w:val="0"/>
        <w:adjustRightInd w:val="0"/>
        <w:spacing w:line="240" w:lineRule="auto"/>
        <w:ind w:left="2268"/>
        <w:jc w:val="both"/>
        <w:rPr>
          <w:rFonts w:ascii="Arial" w:hAnsi="Arial" w:cs="Arial"/>
          <w:color w:val="000000"/>
        </w:rPr>
      </w:pPr>
      <w:r>
        <w:rPr>
          <w:rFonts w:ascii="Arial" w:hAnsi="Arial" w:cs="Arial"/>
          <w:color w:val="000000"/>
        </w:rPr>
        <w:t xml:space="preserve">Um game é um sistema no qual jogadores se engajam em um desafio abstrato, definido por regras, interatividade e feedback; e que gera um resultado quantificável frequentemente </w:t>
      </w:r>
      <w:proofErr w:type="spellStart"/>
      <w:r>
        <w:rPr>
          <w:rFonts w:ascii="Arial" w:hAnsi="Arial" w:cs="Arial"/>
          <w:color w:val="000000"/>
        </w:rPr>
        <w:t>elicitando</w:t>
      </w:r>
      <w:proofErr w:type="spellEnd"/>
      <w:r>
        <w:rPr>
          <w:rFonts w:ascii="Arial" w:hAnsi="Arial" w:cs="Arial"/>
          <w:color w:val="000000"/>
        </w:rPr>
        <w:t xml:space="preserve"> uma reação emocional (KAPP et al., 2014). </w:t>
      </w:r>
    </w:p>
    <w:p w14:paraId="3589D36D" w14:textId="6F8B4198" w:rsidR="0001491E" w:rsidRDefault="00997A20" w:rsidP="00997A20">
      <w:pPr>
        <w:spacing w:after="0" w:line="360" w:lineRule="auto"/>
        <w:ind w:firstLine="1134"/>
        <w:jc w:val="both"/>
        <w:rPr>
          <w:rFonts w:ascii="Arial" w:hAnsi="Arial" w:cs="Arial"/>
          <w:sz w:val="24"/>
          <w:szCs w:val="24"/>
        </w:rPr>
      </w:pPr>
      <w:r>
        <w:rPr>
          <w:rFonts w:ascii="Arial" w:hAnsi="Arial" w:cs="Arial"/>
          <w:color w:val="000000"/>
          <w:sz w:val="24"/>
          <w:szCs w:val="24"/>
        </w:rPr>
        <w:t xml:space="preserve">Alves (2015) afirma que o desafio mobiliza o jogo e instiga o jogador a atingir os objetivos, alcançar os resultados e se superar. Contudo deixa de ser atrativo quando o desafio deixa de existir. Outro elemento importante presente nos jogos são as regras que constroem a estrutura na qual o jogo vai funcionar e definem seus limites. Por meio delas é possível limitar a forma do jogador alcançar o objetivo, propondo diferentes situações e problemas até que o resultado seja alcançado. Já o </w:t>
      </w:r>
      <w:r w:rsidRPr="00246C7C">
        <w:rPr>
          <w:rFonts w:ascii="Arial" w:hAnsi="Arial" w:cs="Arial"/>
          <w:i/>
          <w:color w:val="000000"/>
          <w:sz w:val="24"/>
          <w:szCs w:val="24"/>
        </w:rPr>
        <w:t xml:space="preserve">feedback </w:t>
      </w:r>
      <w:r>
        <w:rPr>
          <w:rFonts w:ascii="Arial" w:hAnsi="Arial" w:cs="Arial"/>
          <w:color w:val="000000"/>
          <w:sz w:val="24"/>
          <w:szCs w:val="24"/>
        </w:rPr>
        <w:t>é um dos aspectos do jogo que o torna engajador. À medida que o jogador pro</w:t>
      </w:r>
      <w:r w:rsidR="00E12E14">
        <w:rPr>
          <w:rFonts w:ascii="Arial" w:hAnsi="Arial" w:cs="Arial"/>
          <w:color w:val="000000"/>
          <w:sz w:val="24"/>
          <w:szCs w:val="24"/>
        </w:rPr>
        <w:t>gride, ele sabe, por intermédio</w:t>
      </w:r>
      <w:r>
        <w:rPr>
          <w:rFonts w:ascii="Arial" w:hAnsi="Arial" w:cs="Arial"/>
          <w:color w:val="000000"/>
          <w:sz w:val="24"/>
          <w:szCs w:val="24"/>
        </w:rPr>
        <w:t xml:space="preserve"> de instrumentos como pontuação, mudança de fase ou reconhecimento, se está indo bem e quão próximo ou distante está do resultado desejado. E finalmente, para a autora, o jogo contém aspectos ou a essência da realidade, todavia, não é uma cópia exata desta.</w:t>
      </w:r>
    </w:p>
    <w:p w14:paraId="0380D192" w14:textId="77777777" w:rsidR="0001491E" w:rsidRDefault="0001491E">
      <w:pPr>
        <w:spacing w:after="0" w:line="360" w:lineRule="auto"/>
        <w:ind w:firstLine="1134"/>
        <w:jc w:val="both"/>
        <w:rPr>
          <w:rFonts w:ascii="Arial" w:hAnsi="Arial" w:cs="Arial"/>
          <w:sz w:val="24"/>
          <w:szCs w:val="24"/>
        </w:rPr>
      </w:pPr>
    </w:p>
    <w:p w14:paraId="7FF480C3" w14:textId="77777777" w:rsidR="0001491E" w:rsidRDefault="0001491E">
      <w:pPr>
        <w:spacing w:after="0" w:line="360" w:lineRule="auto"/>
        <w:ind w:firstLine="1134"/>
        <w:jc w:val="both"/>
        <w:rPr>
          <w:rFonts w:ascii="Arial" w:hAnsi="Arial" w:cs="Arial"/>
          <w:sz w:val="24"/>
          <w:szCs w:val="24"/>
        </w:rPr>
      </w:pPr>
    </w:p>
    <w:p w14:paraId="61FCB7EB" w14:textId="32E5EFA8" w:rsidR="00997A20" w:rsidRDefault="00997A20" w:rsidP="00BB6843">
      <w:pPr>
        <w:pStyle w:val="Ttulo2"/>
      </w:pPr>
      <w:bookmarkStart w:id="32" w:name="_Toc499123480"/>
      <w:r>
        <w:lastRenderedPageBreak/>
        <w:t>3.2. Histórico</w:t>
      </w:r>
      <w:bookmarkEnd w:id="32"/>
    </w:p>
    <w:p w14:paraId="37288E9C" w14:textId="3A6A779E"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começou no ano de 1912 quando a marca americana Cracker Jack, de biscoitos e </w:t>
      </w:r>
      <w:proofErr w:type="spellStart"/>
      <w:r w:rsidRPr="000606F0">
        <w:rPr>
          <w:rFonts w:ascii="Arial" w:hAnsi="Arial" w:cs="Arial"/>
          <w:i/>
          <w:color w:val="000000"/>
          <w:sz w:val="24"/>
          <w:szCs w:val="24"/>
        </w:rPr>
        <w:t>snacks</w:t>
      </w:r>
      <w:proofErr w:type="spellEnd"/>
      <w:r>
        <w:rPr>
          <w:rFonts w:ascii="Arial" w:hAnsi="Arial" w:cs="Arial"/>
          <w:color w:val="000000"/>
          <w:sz w:val="24"/>
          <w:szCs w:val="24"/>
        </w:rPr>
        <w:t>, introduziu brinquedos surpresa em suas embalagens, embora tal prática</w:t>
      </w:r>
      <w:r w:rsidR="00F6629B">
        <w:rPr>
          <w:rFonts w:ascii="Arial" w:hAnsi="Arial" w:cs="Arial"/>
          <w:color w:val="000000"/>
          <w:sz w:val="24"/>
          <w:szCs w:val="24"/>
        </w:rPr>
        <w:t xml:space="preserve"> não tivesse tal intuito. E</w:t>
      </w:r>
      <w:r>
        <w:rPr>
          <w:rFonts w:ascii="Arial" w:hAnsi="Arial" w:cs="Arial"/>
          <w:color w:val="000000"/>
          <w:sz w:val="24"/>
          <w:szCs w:val="24"/>
        </w:rPr>
        <w:t xml:space="preserve">m 1980, Richard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w:t>
      </w:r>
      <w:r w:rsidRPr="000B645F">
        <w:rPr>
          <w:rFonts w:ascii="Arial" w:hAnsi="Arial" w:cs="Arial"/>
          <w:color w:val="000000"/>
          <w:sz w:val="24"/>
          <w:szCs w:val="24"/>
        </w:rPr>
        <w:t>game designer</w:t>
      </w:r>
      <w:r>
        <w:rPr>
          <w:rFonts w:ascii="Arial" w:hAnsi="Arial" w:cs="Arial"/>
          <w:color w:val="000000"/>
          <w:sz w:val="24"/>
          <w:szCs w:val="24"/>
        </w:rPr>
        <w:t xml:space="preserve"> e pesquisador britânico, envolveu-se em um projeto que recebeu o nome de “MUD1” e foi o primeiro sistema de jogo on-line. Para ele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naquela época era mais ou menos como pegar algo que não era um jogo e transformar em um jogo (ALVES, 2015).</w:t>
      </w:r>
    </w:p>
    <w:p w14:paraId="175C25FC" w14:textId="3B5553C0" w:rsidR="0040205F" w:rsidRPr="0040205F" w:rsidRDefault="0040205F"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Em 2002, a categoria </w:t>
      </w:r>
      <w:proofErr w:type="spellStart"/>
      <w:r>
        <w:rPr>
          <w:rFonts w:ascii="Arial" w:hAnsi="Arial" w:cs="Arial"/>
          <w:i/>
          <w:color w:val="000000"/>
          <w:sz w:val="24"/>
          <w:szCs w:val="24"/>
        </w:rPr>
        <w:t>Serious</w:t>
      </w:r>
      <w:proofErr w:type="spellEnd"/>
      <w:r>
        <w:rPr>
          <w:rFonts w:ascii="Arial" w:hAnsi="Arial" w:cs="Arial"/>
          <w:i/>
          <w:color w:val="000000"/>
          <w:sz w:val="24"/>
          <w:szCs w:val="24"/>
        </w:rPr>
        <w:t xml:space="preserve"> game </w:t>
      </w:r>
      <w:r>
        <w:rPr>
          <w:rFonts w:ascii="Arial" w:hAnsi="Arial" w:cs="Arial"/>
          <w:color w:val="000000"/>
          <w:sz w:val="24"/>
          <w:szCs w:val="24"/>
        </w:rPr>
        <w:t>ganha proporção</w:t>
      </w:r>
      <w:r>
        <w:rPr>
          <w:rFonts w:ascii="Arial" w:hAnsi="Arial" w:cs="Arial"/>
          <w:color w:val="000000"/>
          <w:sz w:val="24"/>
          <w:szCs w:val="24"/>
        </w:rPr>
        <w:t xml:space="preserve"> e</w:t>
      </w:r>
      <w:r>
        <w:rPr>
          <w:rFonts w:ascii="Arial" w:hAnsi="Arial" w:cs="Arial"/>
          <w:i/>
          <w:color w:val="000000"/>
          <w:sz w:val="24"/>
          <w:szCs w:val="24"/>
        </w:rPr>
        <w:t xml:space="preserve"> </w:t>
      </w:r>
      <w:r>
        <w:rPr>
          <w:rFonts w:ascii="Arial" w:hAnsi="Arial" w:cs="Arial"/>
          <w:color w:val="000000"/>
          <w:sz w:val="24"/>
          <w:szCs w:val="24"/>
        </w:rPr>
        <w:t>reúne empresas do setor privado, do meio acadêmico e militar em busca de jogos que funcionassem como simulaçõ</w:t>
      </w:r>
      <w:r w:rsidR="00637DD2">
        <w:rPr>
          <w:rFonts w:ascii="Arial" w:hAnsi="Arial" w:cs="Arial"/>
          <w:color w:val="000000"/>
          <w:sz w:val="24"/>
          <w:szCs w:val="24"/>
        </w:rPr>
        <w:t xml:space="preserve">es, permitindo o aprendizado em </w:t>
      </w:r>
      <w:r>
        <w:rPr>
          <w:rFonts w:ascii="Arial" w:hAnsi="Arial" w:cs="Arial"/>
          <w:color w:val="000000"/>
          <w:sz w:val="24"/>
          <w:szCs w:val="24"/>
        </w:rPr>
        <w:t>ambiente</w:t>
      </w:r>
      <w:r w:rsidR="00637DD2">
        <w:rPr>
          <w:rFonts w:ascii="Arial" w:hAnsi="Arial" w:cs="Arial"/>
          <w:color w:val="000000"/>
          <w:sz w:val="24"/>
          <w:szCs w:val="24"/>
        </w:rPr>
        <w:t>s</w:t>
      </w:r>
      <w:r>
        <w:rPr>
          <w:rFonts w:ascii="Arial" w:hAnsi="Arial" w:cs="Arial"/>
          <w:color w:val="000000"/>
          <w:sz w:val="24"/>
          <w:szCs w:val="24"/>
        </w:rPr>
        <w:t xml:space="preserve"> seguros</w:t>
      </w:r>
      <w:r w:rsidR="00637DD2">
        <w:rPr>
          <w:rFonts w:ascii="Arial" w:hAnsi="Arial" w:cs="Arial"/>
          <w:color w:val="000000"/>
          <w:sz w:val="24"/>
          <w:szCs w:val="24"/>
        </w:rPr>
        <w:t xml:space="preserve">. Esta categoria, entretanto, não se enquadra na </w:t>
      </w:r>
      <w:proofErr w:type="spellStart"/>
      <w:r w:rsidR="00637DD2">
        <w:rPr>
          <w:rFonts w:ascii="Arial" w:hAnsi="Arial" w:cs="Arial"/>
          <w:color w:val="000000"/>
          <w:sz w:val="24"/>
          <w:szCs w:val="24"/>
        </w:rPr>
        <w:t>gamificação</w:t>
      </w:r>
      <w:proofErr w:type="spellEnd"/>
      <w:r w:rsidR="00637DD2">
        <w:rPr>
          <w:rFonts w:ascii="Arial" w:hAnsi="Arial" w:cs="Arial"/>
          <w:color w:val="000000"/>
          <w:sz w:val="24"/>
          <w:szCs w:val="24"/>
        </w:rPr>
        <w:t xml:space="preserve"> uma vez que visa à simulação e seu objetivo primordial é o uso de jogos para a promoção de impacto social.</w:t>
      </w:r>
    </w:p>
    <w:p w14:paraId="29F3C127" w14:textId="4CD3B603"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ano de 2003 foi que o termo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surgiu no formato que é conhecido hoje. O termo é atribuído a Nick </w:t>
      </w:r>
      <w:proofErr w:type="spellStart"/>
      <w:r>
        <w:rPr>
          <w:rFonts w:ascii="Arial" w:hAnsi="Arial" w:cs="Arial"/>
          <w:color w:val="000000"/>
          <w:sz w:val="24"/>
          <w:szCs w:val="24"/>
        </w:rPr>
        <w:t>Pelling</w:t>
      </w:r>
      <w:proofErr w:type="spellEnd"/>
      <w:r>
        <w:rPr>
          <w:rFonts w:ascii="Arial" w:hAnsi="Arial" w:cs="Arial"/>
          <w:color w:val="000000"/>
          <w:sz w:val="24"/>
          <w:szCs w:val="24"/>
        </w:rPr>
        <w:t xml:space="preserve">, programador de computadores e inventor nascido na Inglaterra, na década de </w:t>
      </w:r>
      <w:r w:rsidR="002F033C">
        <w:rPr>
          <w:rFonts w:ascii="Arial" w:hAnsi="Arial" w:cs="Arial"/>
          <w:color w:val="000000"/>
          <w:sz w:val="24"/>
          <w:szCs w:val="24"/>
        </w:rPr>
        <w:t>19</w:t>
      </w:r>
      <w:r>
        <w:rPr>
          <w:rFonts w:ascii="Arial" w:hAnsi="Arial" w:cs="Arial"/>
          <w:color w:val="000000"/>
          <w:sz w:val="24"/>
          <w:szCs w:val="24"/>
        </w:rPr>
        <w:t>60. Ele fundou uma consultoria chamada “</w:t>
      </w:r>
      <w:proofErr w:type="spellStart"/>
      <w:r>
        <w:rPr>
          <w:rFonts w:ascii="Arial" w:hAnsi="Arial" w:cs="Arial"/>
          <w:color w:val="000000"/>
          <w:sz w:val="24"/>
          <w:szCs w:val="24"/>
        </w:rPr>
        <w:t>Conunda</w:t>
      </w:r>
      <w:proofErr w:type="spellEnd"/>
      <w:r>
        <w:rPr>
          <w:rFonts w:ascii="Arial" w:hAnsi="Arial" w:cs="Arial"/>
          <w:color w:val="000000"/>
          <w:sz w:val="24"/>
          <w:szCs w:val="24"/>
        </w:rPr>
        <w:t xml:space="preserve">”, com o objetivo de promover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de </w:t>
      </w:r>
      <w:r w:rsidR="004F279D">
        <w:rPr>
          <w:rFonts w:ascii="Arial" w:hAnsi="Arial" w:cs="Arial"/>
          <w:color w:val="000000"/>
          <w:sz w:val="24"/>
          <w:szCs w:val="24"/>
        </w:rPr>
        <w:t>produtos</w:t>
      </w:r>
      <w:r>
        <w:rPr>
          <w:rFonts w:ascii="Arial" w:hAnsi="Arial" w:cs="Arial"/>
          <w:color w:val="000000"/>
          <w:sz w:val="24"/>
          <w:szCs w:val="24"/>
        </w:rPr>
        <w:t xml:space="preserve"> de consumo (ALVES, 2015).</w:t>
      </w:r>
    </w:p>
    <w:p w14:paraId="0745BDC7" w14:textId="77777777" w:rsidR="00997A20" w:rsidRPr="0036337D"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Todavia, foi no ano de 2010 que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se proliferou atingindo o mercado de massa. Espalharam-se apresentações sobre o tema, como a de Jesse </w:t>
      </w:r>
      <w:proofErr w:type="spellStart"/>
      <w:r>
        <w:rPr>
          <w:rFonts w:ascii="Arial" w:hAnsi="Arial" w:cs="Arial"/>
          <w:color w:val="000000"/>
          <w:sz w:val="24"/>
          <w:szCs w:val="24"/>
        </w:rPr>
        <w:t>Schell</w:t>
      </w:r>
      <w:proofErr w:type="spellEnd"/>
      <w:r>
        <w:rPr>
          <w:rFonts w:ascii="Arial" w:hAnsi="Arial" w:cs="Arial"/>
          <w:color w:val="000000"/>
          <w:sz w:val="24"/>
          <w:szCs w:val="24"/>
        </w:rPr>
        <w:t xml:space="preserve">, que ilustrou como seria o mundo com a disseminação da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para todas as categorias. Também foram lançadas literaturas na área, como o livro “Reality </w:t>
      </w:r>
      <w:proofErr w:type="spellStart"/>
      <w:r>
        <w:rPr>
          <w:rFonts w:ascii="Arial" w:hAnsi="Arial" w:cs="Arial"/>
          <w:color w:val="000000"/>
          <w:sz w:val="24"/>
          <w:szCs w:val="24"/>
        </w:rPr>
        <w:t>is</w:t>
      </w:r>
      <w:proofErr w:type="spellEnd"/>
      <w:r>
        <w:rPr>
          <w:rFonts w:ascii="Arial" w:hAnsi="Arial" w:cs="Arial"/>
          <w:color w:val="000000"/>
          <w:sz w:val="24"/>
          <w:szCs w:val="24"/>
        </w:rPr>
        <w:t xml:space="preserve"> </w:t>
      </w:r>
      <w:proofErr w:type="spellStart"/>
      <w:r>
        <w:rPr>
          <w:rFonts w:ascii="Arial" w:hAnsi="Arial" w:cs="Arial"/>
          <w:color w:val="000000"/>
          <w:sz w:val="24"/>
          <w:szCs w:val="24"/>
        </w:rPr>
        <w:t>Broken</w:t>
      </w:r>
      <w:proofErr w:type="spellEnd"/>
      <w:r>
        <w:rPr>
          <w:rFonts w:ascii="Arial" w:hAnsi="Arial" w:cs="Arial"/>
          <w:color w:val="000000"/>
          <w:sz w:val="24"/>
          <w:szCs w:val="24"/>
        </w:rPr>
        <w:t xml:space="preserve">”, escrito por Jane </w:t>
      </w:r>
      <w:proofErr w:type="spellStart"/>
      <w:r>
        <w:rPr>
          <w:rFonts w:ascii="Arial" w:hAnsi="Arial" w:cs="Arial"/>
          <w:color w:val="000000"/>
          <w:sz w:val="24"/>
          <w:szCs w:val="24"/>
        </w:rPr>
        <w:t>McGonigal</w:t>
      </w:r>
      <w:proofErr w:type="spellEnd"/>
      <w:r>
        <w:rPr>
          <w:rFonts w:ascii="Arial" w:hAnsi="Arial" w:cs="Arial"/>
          <w:color w:val="000000"/>
          <w:sz w:val="24"/>
          <w:szCs w:val="24"/>
        </w:rPr>
        <w:t>, contendo vários exemplos de como os jogos podem gerar impacto positivo no mundo (ALVES, 2015).</w:t>
      </w:r>
    </w:p>
    <w:p w14:paraId="198E2F25" w14:textId="29A4382C" w:rsidR="00997A20" w:rsidRPr="00F13403" w:rsidRDefault="00997A20" w:rsidP="00BB6843">
      <w:pPr>
        <w:pStyle w:val="Ttulo2"/>
      </w:pPr>
      <w:bookmarkStart w:id="33" w:name="_Toc499123481"/>
      <w:r>
        <w:t xml:space="preserve">3.3. Definição de </w:t>
      </w:r>
      <w:proofErr w:type="spellStart"/>
      <w:r>
        <w:t>gamificação</w:t>
      </w:r>
      <w:bookmarkEnd w:id="33"/>
      <w:proofErr w:type="spellEnd"/>
    </w:p>
    <w:p w14:paraId="7EB36C97" w14:textId="532B760A" w:rsidR="00997A20" w:rsidRPr="000B645F"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sz w:val="24"/>
          <w:szCs w:val="24"/>
        </w:rPr>
        <w:t>Segundo Navarro (2013), a</w:t>
      </w:r>
      <w:r w:rsidRPr="00DB59E9">
        <w:rPr>
          <w:rFonts w:ascii="Arial" w:hAnsi="Arial" w:cs="Arial"/>
          <w:sz w:val="24"/>
          <w:szCs w:val="24"/>
        </w:rPr>
        <w:t xml:space="preserve"> aplicação de jo</w:t>
      </w:r>
      <w:r w:rsidR="00D97AF4">
        <w:rPr>
          <w:rFonts w:ascii="Arial" w:hAnsi="Arial" w:cs="Arial"/>
          <w:sz w:val="24"/>
          <w:szCs w:val="24"/>
        </w:rPr>
        <w:t>gos na realidade do dia a dia</w:t>
      </w:r>
      <w:r w:rsidRPr="00DB59E9">
        <w:rPr>
          <w:rFonts w:ascii="Arial" w:hAnsi="Arial" w:cs="Arial"/>
          <w:sz w:val="24"/>
          <w:szCs w:val="24"/>
        </w:rPr>
        <w:t xml:space="preserve"> profissional, escolar e social do indivíduo, é compreendida como </w:t>
      </w:r>
      <w:proofErr w:type="spellStart"/>
      <w:r w:rsidRPr="00DB59E9">
        <w:rPr>
          <w:rFonts w:ascii="Arial" w:hAnsi="Arial" w:cs="Arial"/>
          <w:sz w:val="24"/>
          <w:szCs w:val="24"/>
        </w:rPr>
        <w:t>gamificação</w:t>
      </w:r>
      <w:proofErr w:type="spellEnd"/>
      <w:r w:rsidRPr="00DB59E9">
        <w:rPr>
          <w:rFonts w:ascii="Arial" w:hAnsi="Arial" w:cs="Arial"/>
          <w:sz w:val="24"/>
          <w:szCs w:val="24"/>
        </w:rPr>
        <w:t xml:space="preserve">, que é a tradução do termo </w:t>
      </w:r>
      <w:proofErr w:type="spellStart"/>
      <w:r w:rsidRPr="00DB59E9">
        <w:rPr>
          <w:rFonts w:ascii="Arial" w:hAnsi="Arial" w:cs="Arial"/>
          <w:i/>
          <w:sz w:val="24"/>
          <w:szCs w:val="24"/>
        </w:rPr>
        <w:t>gamification</w:t>
      </w:r>
      <w:proofErr w:type="spellEnd"/>
      <w:r w:rsidRPr="00DB59E9">
        <w:rPr>
          <w:rFonts w:ascii="Arial" w:hAnsi="Arial" w:cs="Arial"/>
          <w:sz w:val="24"/>
          <w:szCs w:val="24"/>
        </w:rPr>
        <w:t>.</w:t>
      </w:r>
    </w:p>
    <w:p w14:paraId="114FA35E" w14:textId="77777777" w:rsidR="0036164C" w:rsidRDefault="00997A20" w:rsidP="005723E9">
      <w:pPr>
        <w:spacing w:after="0" w:line="360" w:lineRule="auto"/>
        <w:ind w:firstLine="1134"/>
        <w:jc w:val="both"/>
        <w:rPr>
          <w:rFonts w:ascii="Arial" w:hAnsi="Arial" w:cs="Arial"/>
          <w:sz w:val="24"/>
          <w:szCs w:val="24"/>
        </w:rPr>
      </w:pPr>
      <w:r w:rsidRPr="00DB59E9">
        <w:rPr>
          <w:rFonts w:ascii="Arial" w:hAnsi="Arial" w:cs="Arial"/>
          <w:sz w:val="24"/>
          <w:szCs w:val="24"/>
        </w:rPr>
        <w:t xml:space="preserve">Com o avanço tecnológico, a expansão do processo de </w:t>
      </w:r>
      <w:proofErr w:type="spellStart"/>
      <w:r w:rsidRPr="00DB59E9">
        <w:rPr>
          <w:rFonts w:ascii="Arial" w:hAnsi="Arial" w:cs="Arial"/>
          <w:sz w:val="24"/>
          <w:szCs w:val="24"/>
        </w:rPr>
        <w:t>gamificação</w:t>
      </w:r>
      <w:proofErr w:type="spellEnd"/>
      <w:r w:rsidRPr="00DB59E9">
        <w:rPr>
          <w:rFonts w:ascii="Arial" w:hAnsi="Arial" w:cs="Arial"/>
          <w:sz w:val="24"/>
          <w:szCs w:val="24"/>
        </w:rPr>
        <w:t xml:space="preserve"> foi facilitad</w:t>
      </w:r>
      <w:r>
        <w:rPr>
          <w:rFonts w:ascii="Arial" w:hAnsi="Arial" w:cs="Arial"/>
          <w:sz w:val="24"/>
          <w:szCs w:val="24"/>
        </w:rPr>
        <w:t>a</w:t>
      </w:r>
      <w:r w:rsidRPr="00DB59E9">
        <w:rPr>
          <w:rFonts w:ascii="Arial" w:hAnsi="Arial" w:cs="Arial"/>
          <w:sz w:val="24"/>
          <w:szCs w:val="24"/>
        </w:rPr>
        <w:t xml:space="preserve">, mas a aplicação da estrutura de jogo já acontecia em situações profissionais. </w:t>
      </w:r>
    </w:p>
    <w:p w14:paraId="39C1A8BF" w14:textId="691F05C4" w:rsidR="005723E9" w:rsidRPr="00FF4282" w:rsidRDefault="00997A20" w:rsidP="002015A1">
      <w:pPr>
        <w:spacing w:after="0" w:line="360" w:lineRule="auto"/>
        <w:ind w:firstLine="1134"/>
        <w:jc w:val="both"/>
        <w:rPr>
          <w:rFonts w:ascii="Arial" w:hAnsi="Arial" w:cs="Arial"/>
          <w:sz w:val="24"/>
          <w:szCs w:val="24"/>
        </w:rPr>
      </w:pPr>
      <w:r w:rsidRPr="00DB59E9">
        <w:rPr>
          <w:rFonts w:ascii="Arial" w:hAnsi="Arial" w:cs="Arial"/>
          <w:sz w:val="24"/>
          <w:szCs w:val="24"/>
        </w:rPr>
        <w:lastRenderedPageBreak/>
        <w:t>Por exemplo, no comércio, com a presença da competição, regras, metas e resultados esperados. Independente</w:t>
      </w:r>
      <w:r w:rsidR="00F703EB">
        <w:rPr>
          <w:rFonts w:ascii="Arial" w:hAnsi="Arial" w:cs="Arial"/>
          <w:sz w:val="24"/>
          <w:szCs w:val="24"/>
        </w:rPr>
        <w:t>mente</w:t>
      </w:r>
      <w:r w:rsidRPr="00DB59E9">
        <w:rPr>
          <w:rFonts w:ascii="Arial" w:hAnsi="Arial" w:cs="Arial"/>
          <w:sz w:val="24"/>
          <w:szCs w:val="24"/>
        </w:rPr>
        <w:t xml:space="preserve"> da classe social e das faixas etárias, o jogo está cada vez mais presente no dia a dia das pessoas e a tecnologia tem sido grande aliada.</w:t>
      </w:r>
    </w:p>
    <w:p w14:paraId="670F0AA9" w14:textId="77777777" w:rsidR="00997A20" w:rsidRPr="00E120C4"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sidRPr="00E120C4">
        <w:rPr>
          <w:rFonts w:ascii="Arial" w:hAnsi="Arial" w:cs="Arial"/>
          <w:color w:val="000000"/>
          <w:sz w:val="24"/>
          <w:szCs w:val="24"/>
        </w:rPr>
        <w:t xml:space="preserve">De acordo com </w:t>
      </w:r>
      <w:r>
        <w:rPr>
          <w:rFonts w:ascii="Arial" w:hAnsi="Arial" w:cs="Arial"/>
          <w:color w:val="000000"/>
          <w:sz w:val="24"/>
          <w:szCs w:val="24"/>
        </w:rPr>
        <w:t>Navarro</w:t>
      </w:r>
      <w:r w:rsidRPr="00E120C4">
        <w:rPr>
          <w:rFonts w:ascii="Arial" w:hAnsi="Arial" w:cs="Arial"/>
          <w:color w:val="000000"/>
          <w:sz w:val="24"/>
          <w:szCs w:val="24"/>
        </w:rPr>
        <w:t>,</w:t>
      </w:r>
    </w:p>
    <w:p w14:paraId="4718DDEB" w14:textId="77777777" w:rsidR="00997A20" w:rsidRPr="00E72F02" w:rsidRDefault="00997A20" w:rsidP="00F13403">
      <w:pPr>
        <w:widowControl w:val="0"/>
        <w:autoSpaceDE w:val="0"/>
        <w:autoSpaceDN w:val="0"/>
        <w:adjustRightInd w:val="0"/>
        <w:spacing w:line="240" w:lineRule="auto"/>
        <w:ind w:left="2268"/>
        <w:jc w:val="both"/>
        <w:rPr>
          <w:rFonts w:ascii="Arial" w:hAnsi="Arial" w:cs="Arial"/>
        </w:rPr>
      </w:pPr>
      <w:r w:rsidRPr="000F0049">
        <w:rPr>
          <w:rFonts w:ascii="Arial" w:hAnsi="Arial" w:cs="Arial"/>
          <w:color w:val="000000"/>
        </w:rPr>
        <w:t>C</w:t>
      </w:r>
      <w:r w:rsidRPr="000F0049">
        <w:rPr>
          <w:rFonts w:ascii="Arial" w:hAnsi="Arial" w:cs="Arial"/>
        </w:rPr>
        <w:t xml:space="preserve">om a aplicação de elementos, mecanismos, dinâmicas e técnicas de jogos na rotina profissional, escolar e social do indivíduo, o jogo é deslocado da função de distração, tem seu conceito </w:t>
      </w:r>
      <w:proofErr w:type="spellStart"/>
      <w:r w:rsidRPr="000F0049">
        <w:rPr>
          <w:rFonts w:ascii="Arial" w:hAnsi="Arial" w:cs="Arial"/>
        </w:rPr>
        <w:t>ressignificado</w:t>
      </w:r>
      <w:proofErr w:type="spellEnd"/>
      <w:r w:rsidRPr="000F0049">
        <w:rPr>
          <w:rFonts w:ascii="Arial" w:hAnsi="Arial" w:cs="Arial"/>
        </w:rPr>
        <w:t xml:space="preserve"> e assume novo papel e importância na sociedade</w:t>
      </w:r>
      <w:r>
        <w:rPr>
          <w:rFonts w:ascii="Arial" w:hAnsi="Arial" w:cs="Arial"/>
        </w:rPr>
        <w:t xml:space="preserve"> (NAVARRO, 2013)</w:t>
      </w:r>
      <w:r w:rsidRPr="000F0049">
        <w:rPr>
          <w:rFonts w:ascii="Arial" w:hAnsi="Arial" w:cs="Arial"/>
        </w:rPr>
        <w:t>.</w:t>
      </w:r>
    </w:p>
    <w:p w14:paraId="20066920" w14:textId="4AA44B23" w:rsidR="00997A20" w:rsidRPr="00742E09"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Para </w:t>
      </w:r>
      <w:proofErr w:type="spellStart"/>
      <w:r w:rsidR="00B35367">
        <w:rPr>
          <w:rFonts w:ascii="Arial" w:hAnsi="Arial" w:cs="Arial"/>
          <w:color w:val="000000"/>
          <w:sz w:val="24"/>
          <w:szCs w:val="24"/>
        </w:rPr>
        <w:t>Werbach</w:t>
      </w:r>
      <w:proofErr w:type="spellEnd"/>
      <w:r w:rsidR="00B35367">
        <w:rPr>
          <w:rFonts w:ascii="Arial" w:hAnsi="Arial" w:cs="Arial"/>
          <w:color w:val="000000"/>
          <w:sz w:val="24"/>
          <w:szCs w:val="24"/>
        </w:rPr>
        <w:t xml:space="preserve"> e Hunter </w:t>
      </w:r>
      <w:r>
        <w:rPr>
          <w:rFonts w:ascii="Arial" w:hAnsi="Arial" w:cs="Arial"/>
          <w:color w:val="000000"/>
          <w:sz w:val="24"/>
          <w:szCs w:val="24"/>
        </w:rPr>
        <w:t xml:space="preserve">(2012)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é uma palavra pesada e não captura o fenômeno em todos os aspectos. Muitos desenvolvedores e pesquisadores de jogos se preocupam com a trivialidade da efetiva complexidade do projeto de um jogo. Segundo eles não existe uma definição universalmente aceita para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w:t>
      </w:r>
      <w:r w:rsidRPr="002C2351">
        <w:rPr>
          <w:rFonts w:ascii="Arial" w:hAnsi="Arial" w:cs="Arial"/>
          <w:color w:val="000000"/>
          <w:sz w:val="24"/>
          <w:szCs w:val="24"/>
        </w:rPr>
        <w:t>Mas a definição que deram em seu livro “</w:t>
      </w:r>
      <w:r w:rsidRPr="00742E09">
        <w:rPr>
          <w:rFonts w:ascii="Arial" w:hAnsi="Arial" w:cs="Arial"/>
          <w:color w:val="000000"/>
          <w:sz w:val="24"/>
          <w:szCs w:val="24"/>
        </w:rPr>
        <w:t xml:space="preserve">For The </w:t>
      </w:r>
      <w:proofErr w:type="spellStart"/>
      <w:r w:rsidRPr="00742E09">
        <w:rPr>
          <w:rFonts w:ascii="Arial" w:hAnsi="Arial" w:cs="Arial"/>
          <w:color w:val="000000"/>
          <w:sz w:val="24"/>
          <w:szCs w:val="24"/>
        </w:rPr>
        <w:t>Win</w:t>
      </w:r>
      <w:proofErr w:type="spellEnd"/>
      <w:r w:rsidRPr="00742E09">
        <w:rPr>
          <w:rFonts w:ascii="Arial" w:hAnsi="Arial" w:cs="Arial"/>
          <w:color w:val="000000"/>
          <w:sz w:val="24"/>
          <w:szCs w:val="24"/>
        </w:rPr>
        <w:t xml:space="preserve">” foi a seguinte: </w:t>
      </w:r>
      <w:proofErr w:type="spellStart"/>
      <w:r>
        <w:rPr>
          <w:rFonts w:ascii="Arial" w:hAnsi="Arial" w:cs="Arial"/>
          <w:color w:val="000000"/>
          <w:sz w:val="24"/>
          <w:szCs w:val="24"/>
        </w:rPr>
        <w:t>g</w:t>
      </w:r>
      <w:r w:rsidRPr="009247D1">
        <w:rPr>
          <w:rFonts w:ascii="Arial" w:hAnsi="Arial" w:cs="Arial"/>
          <w:color w:val="000000"/>
          <w:sz w:val="24"/>
          <w:szCs w:val="24"/>
        </w:rPr>
        <w:t>amifica</w:t>
      </w:r>
      <w:r w:rsidRPr="006C579C">
        <w:rPr>
          <w:rFonts w:ascii="Arial" w:hAnsi="Arial" w:cs="Arial"/>
          <w:color w:val="000000"/>
          <w:sz w:val="24"/>
          <w:szCs w:val="24"/>
        </w:rPr>
        <w:t>ção</w:t>
      </w:r>
      <w:proofErr w:type="spellEnd"/>
      <w:r w:rsidRPr="00742E09">
        <w:rPr>
          <w:rFonts w:ascii="Arial" w:hAnsi="Arial" w:cs="Arial"/>
          <w:color w:val="000000"/>
          <w:sz w:val="24"/>
          <w:szCs w:val="24"/>
        </w:rPr>
        <w:t xml:space="preserve"> </w:t>
      </w:r>
      <w:r w:rsidRPr="006C579C">
        <w:rPr>
          <w:rFonts w:ascii="Arial" w:hAnsi="Arial" w:cs="Arial"/>
          <w:color w:val="000000"/>
          <w:sz w:val="24"/>
          <w:szCs w:val="24"/>
        </w:rPr>
        <w:t>é</w:t>
      </w:r>
      <w:r w:rsidRPr="00742E09">
        <w:rPr>
          <w:rFonts w:ascii="Arial" w:hAnsi="Arial" w:cs="Arial"/>
          <w:color w:val="000000"/>
          <w:sz w:val="24"/>
          <w:szCs w:val="24"/>
        </w:rPr>
        <w:t xml:space="preserve"> </w:t>
      </w:r>
      <w:r>
        <w:rPr>
          <w:rFonts w:ascii="Arial" w:hAnsi="Arial" w:cs="Arial"/>
          <w:color w:val="000000"/>
          <w:sz w:val="24"/>
          <w:szCs w:val="24"/>
        </w:rPr>
        <w:t>o</w:t>
      </w:r>
      <w:r w:rsidRPr="002C2351">
        <w:rPr>
          <w:rFonts w:ascii="Arial" w:hAnsi="Arial" w:cs="Arial"/>
          <w:color w:val="000000"/>
          <w:sz w:val="24"/>
          <w:szCs w:val="24"/>
        </w:rPr>
        <w:t xml:space="preserve"> uso de elementos de jogo e técnicas de </w:t>
      </w:r>
      <w:r w:rsidRPr="00742E09">
        <w:rPr>
          <w:rFonts w:ascii="Arial" w:hAnsi="Arial" w:cs="Arial"/>
          <w:color w:val="000000"/>
          <w:sz w:val="24"/>
          <w:szCs w:val="24"/>
        </w:rPr>
        <w:t>design</w:t>
      </w:r>
      <w:r w:rsidRPr="002C2351">
        <w:rPr>
          <w:rFonts w:ascii="Arial" w:hAnsi="Arial" w:cs="Arial"/>
          <w:color w:val="000000"/>
          <w:sz w:val="24"/>
          <w:szCs w:val="24"/>
        </w:rPr>
        <w:t xml:space="preserve"> de jogo em contextos que não são de jogos</w:t>
      </w:r>
      <w:r>
        <w:rPr>
          <w:rFonts w:ascii="Arial" w:hAnsi="Arial" w:cs="Arial"/>
          <w:color w:val="000000"/>
          <w:sz w:val="24"/>
          <w:szCs w:val="24"/>
        </w:rPr>
        <w:t xml:space="preserve"> (</w:t>
      </w:r>
      <w:r w:rsidR="00B35367">
        <w:rPr>
          <w:rFonts w:ascii="Arial" w:hAnsi="Arial" w:cs="Arial"/>
          <w:color w:val="000000"/>
          <w:sz w:val="24"/>
          <w:szCs w:val="24"/>
        </w:rPr>
        <w:t xml:space="preserve">WERBACH </w:t>
      </w:r>
      <w:r>
        <w:rPr>
          <w:rFonts w:ascii="Arial" w:hAnsi="Arial" w:cs="Arial"/>
          <w:color w:val="000000"/>
          <w:sz w:val="24"/>
          <w:szCs w:val="24"/>
        </w:rPr>
        <w:t xml:space="preserve">e </w:t>
      </w:r>
      <w:r w:rsidR="00B35367">
        <w:rPr>
          <w:rFonts w:ascii="Arial" w:hAnsi="Arial" w:cs="Arial"/>
          <w:color w:val="000000"/>
          <w:sz w:val="24"/>
          <w:szCs w:val="24"/>
        </w:rPr>
        <w:t>HUNTER</w:t>
      </w:r>
      <w:r>
        <w:rPr>
          <w:rFonts w:ascii="Arial" w:hAnsi="Arial" w:cs="Arial"/>
          <w:color w:val="000000"/>
          <w:sz w:val="24"/>
          <w:szCs w:val="24"/>
        </w:rPr>
        <w:t>, 2012)</w:t>
      </w:r>
      <w:r w:rsidRPr="002C2351">
        <w:rPr>
          <w:rFonts w:ascii="Arial" w:hAnsi="Arial" w:cs="Arial"/>
          <w:color w:val="000000"/>
          <w:sz w:val="24"/>
          <w:szCs w:val="24"/>
        </w:rPr>
        <w:t>.</w:t>
      </w:r>
    </w:p>
    <w:p w14:paraId="30FBA18E" w14:textId="77777777" w:rsidR="00997A20" w:rsidRPr="008221CD"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Já </w:t>
      </w:r>
      <w:proofErr w:type="spellStart"/>
      <w:r>
        <w:rPr>
          <w:rFonts w:ascii="Arial" w:hAnsi="Arial" w:cs="Arial"/>
          <w:color w:val="000000"/>
          <w:sz w:val="24"/>
          <w:szCs w:val="24"/>
        </w:rPr>
        <w:t>Zichermann</w:t>
      </w:r>
      <w:proofErr w:type="spellEnd"/>
      <w:r>
        <w:rPr>
          <w:rFonts w:ascii="Arial" w:hAnsi="Arial" w:cs="Arial"/>
          <w:color w:val="000000"/>
          <w:sz w:val="24"/>
          <w:szCs w:val="24"/>
        </w:rPr>
        <w:t xml:space="preserve"> e Cunningham (2011) definem o termo </w:t>
      </w:r>
      <w:proofErr w:type="spellStart"/>
      <w:r>
        <w:rPr>
          <w:rFonts w:ascii="Arial" w:hAnsi="Arial" w:cs="Arial"/>
          <w:color w:val="000000"/>
          <w:sz w:val="24"/>
          <w:szCs w:val="24"/>
        </w:rPr>
        <w:t>gamificação</w:t>
      </w:r>
      <w:proofErr w:type="spellEnd"/>
      <w:r w:rsidRPr="00105C49">
        <w:rPr>
          <w:rFonts w:ascii="Arial" w:hAnsi="Arial" w:cs="Arial"/>
          <w:color w:val="000000"/>
          <w:sz w:val="24"/>
          <w:szCs w:val="24"/>
        </w:rPr>
        <w:t xml:space="preserve"> </w:t>
      </w:r>
      <w:r>
        <w:rPr>
          <w:rFonts w:ascii="Arial" w:hAnsi="Arial" w:cs="Arial"/>
          <w:color w:val="000000"/>
          <w:sz w:val="24"/>
          <w:szCs w:val="24"/>
        </w:rPr>
        <w:t xml:space="preserve">como o </w:t>
      </w:r>
      <w:r w:rsidRPr="002C2351">
        <w:rPr>
          <w:rFonts w:ascii="Arial" w:hAnsi="Arial" w:cs="Arial"/>
          <w:color w:val="000000"/>
          <w:sz w:val="24"/>
          <w:szCs w:val="24"/>
        </w:rPr>
        <w:t xml:space="preserve">processo de utilização de pensamento de jogos e dinâmica de jogos para engajar </w:t>
      </w:r>
      <w:r>
        <w:rPr>
          <w:rFonts w:ascii="Arial" w:hAnsi="Arial" w:cs="Arial"/>
          <w:color w:val="000000"/>
          <w:sz w:val="24"/>
          <w:szCs w:val="24"/>
        </w:rPr>
        <w:t>audiências e resolver problemas</w:t>
      </w:r>
      <w:r w:rsidRPr="002C2351">
        <w:rPr>
          <w:rFonts w:ascii="Arial" w:hAnsi="Arial" w:cs="Arial"/>
          <w:color w:val="000000"/>
          <w:sz w:val="24"/>
          <w:szCs w:val="24"/>
        </w:rPr>
        <w:t>.</w:t>
      </w:r>
      <w:r>
        <w:rPr>
          <w:rFonts w:ascii="Arial" w:hAnsi="Arial" w:cs="Arial"/>
          <w:color w:val="000000"/>
          <w:sz w:val="24"/>
          <w:szCs w:val="24"/>
        </w:rPr>
        <w:t xml:space="preserve"> Por sua vez, para </w:t>
      </w:r>
      <w:proofErr w:type="spellStart"/>
      <w:r>
        <w:rPr>
          <w:rFonts w:ascii="Arial" w:hAnsi="Arial" w:cs="Arial"/>
          <w:color w:val="000000"/>
          <w:sz w:val="24"/>
          <w:szCs w:val="24"/>
        </w:rPr>
        <w:t>Kapp</w:t>
      </w:r>
      <w:proofErr w:type="spellEnd"/>
      <w:r>
        <w:rPr>
          <w:rFonts w:ascii="Arial" w:hAnsi="Arial" w:cs="Arial"/>
          <w:color w:val="000000"/>
          <w:sz w:val="24"/>
          <w:szCs w:val="24"/>
        </w:rPr>
        <w:t xml:space="preserve"> et al., </w:t>
      </w:r>
      <w:proofErr w:type="spellStart"/>
      <w:r>
        <w:rPr>
          <w:rFonts w:ascii="Arial" w:hAnsi="Arial" w:cs="Arial"/>
          <w:color w:val="000000"/>
          <w:sz w:val="24"/>
          <w:szCs w:val="24"/>
        </w:rPr>
        <w:t>g</w:t>
      </w:r>
      <w:r w:rsidRPr="008221CD">
        <w:rPr>
          <w:rFonts w:ascii="Arial" w:hAnsi="Arial" w:cs="Arial"/>
          <w:color w:val="000000"/>
          <w:sz w:val="24"/>
          <w:szCs w:val="24"/>
        </w:rPr>
        <w:t>amificação</w:t>
      </w:r>
      <w:proofErr w:type="spellEnd"/>
      <w:r w:rsidRPr="008221CD">
        <w:rPr>
          <w:rFonts w:ascii="Arial" w:hAnsi="Arial" w:cs="Arial"/>
          <w:color w:val="000000"/>
          <w:sz w:val="24"/>
          <w:szCs w:val="24"/>
        </w:rPr>
        <w:t xml:space="preserve"> é a utilização de mecânica, estética e pensamento baseados em games para engajar pessoas, motivar a ação, promover a aprendizagem e resolver problemas (KAPP et al, 2014).</w:t>
      </w:r>
    </w:p>
    <w:p w14:paraId="7BAF2360" w14:textId="662D24A4" w:rsidR="0001491E" w:rsidRPr="002015A1" w:rsidRDefault="00997A20" w:rsidP="002015A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definição do termo “estar baseado em </w:t>
      </w:r>
      <w:r w:rsidRPr="00742E09">
        <w:rPr>
          <w:rFonts w:ascii="Arial" w:hAnsi="Arial" w:cs="Arial"/>
          <w:i/>
          <w:color w:val="000000"/>
          <w:sz w:val="24"/>
          <w:szCs w:val="24"/>
        </w:rPr>
        <w:t>games</w:t>
      </w:r>
      <w:r>
        <w:rPr>
          <w:rFonts w:ascii="Arial" w:hAnsi="Arial" w:cs="Arial"/>
          <w:i/>
          <w:color w:val="000000"/>
          <w:sz w:val="24"/>
          <w:szCs w:val="24"/>
        </w:rPr>
        <w:t>”</w:t>
      </w:r>
      <w:r>
        <w:rPr>
          <w:rFonts w:ascii="Arial" w:hAnsi="Arial" w:cs="Arial"/>
          <w:color w:val="000000"/>
          <w:sz w:val="24"/>
          <w:szCs w:val="24"/>
        </w:rPr>
        <w:t xml:space="preserve"> implica na construção de um sistema pelo qual aprendizes, jogadores ou consumidores se engajarão em um desafio abstrato, definido por regras claras, interagindo e aceitando </w:t>
      </w:r>
      <w:r w:rsidRPr="00CD0A09">
        <w:rPr>
          <w:rFonts w:ascii="Arial" w:hAnsi="Arial" w:cs="Arial"/>
          <w:i/>
          <w:color w:val="000000"/>
          <w:sz w:val="24"/>
          <w:szCs w:val="24"/>
        </w:rPr>
        <w:t>feedback</w:t>
      </w:r>
      <w:r w:rsidRPr="00742E09">
        <w:rPr>
          <w:rFonts w:ascii="Arial" w:hAnsi="Arial" w:cs="Arial"/>
          <w:color w:val="000000"/>
          <w:sz w:val="24"/>
          <w:szCs w:val="24"/>
        </w:rPr>
        <w:t xml:space="preserve"> </w:t>
      </w:r>
      <w:r>
        <w:rPr>
          <w:rFonts w:ascii="Arial" w:hAnsi="Arial" w:cs="Arial"/>
          <w:color w:val="000000"/>
          <w:sz w:val="24"/>
          <w:szCs w:val="24"/>
        </w:rPr>
        <w:t xml:space="preserve">e com a presença de reações emocionais. Nesse caso, cria-se algo atraente onde as pessoas investirão tempo, conhecimento e contribuirão com sua energia para o alcance do resultado. Portanto,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não é a transformação de qualquer atividade em um jogo, mas é aprender, a partir dos jogos, a encontrar elementos que podem melhorar uma experiência sem desprezar o mundo real. Sendo, segundo Vianna et al. (2013), </w:t>
      </w:r>
      <w:r w:rsidRPr="001110B0">
        <w:rPr>
          <w:rFonts w:ascii="Arial" w:hAnsi="Arial" w:cs="Arial"/>
          <w:sz w:val="24"/>
          <w:szCs w:val="24"/>
        </w:rPr>
        <w:t>uma metodologia para aplicar mecanismo e técnicas de jogos para solução de problemas em outros contextos diferentes do mero entretenimento.</w:t>
      </w:r>
      <w:r w:rsidR="007913C0">
        <w:rPr>
          <w:rFonts w:ascii="Arial" w:hAnsi="Arial" w:cs="Arial"/>
          <w:sz w:val="24"/>
          <w:szCs w:val="24"/>
        </w:rPr>
        <w:t xml:space="preserve"> Ademais</w:t>
      </w:r>
      <w:r w:rsidRPr="001110B0">
        <w:rPr>
          <w:rFonts w:ascii="Arial" w:hAnsi="Arial" w:cs="Arial"/>
          <w:sz w:val="24"/>
          <w:szCs w:val="24"/>
        </w:rPr>
        <w:t>, como abordagem para</w:t>
      </w:r>
      <w:r w:rsidR="007913C0">
        <w:rPr>
          <w:rFonts w:ascii="Arial" w:hAnsi="Arial" w:cs="Arial"/>
          <w:sz w:val="24"/>
          <w:szCs w:val="24"/>
        </w:rPr>
        <w:t xml:space="preserve"> a</w:t>
      </w:r>
      <w:r w:rsidRPr="001110B0">
        <w:rPr>
          <w:rFonts w:ascii="Arial" w:hAnsi="Arial" w:cs="Arial"/>
          <w:sz w:val="24"/>
          <w:szCs w:val="24"/>
        </w:rPr>
        <w:t xml:space="preserve"> solução de problemas, a </w:t>
      </w:r>
      <w:proofErr w:type="spellStart"/>
      <w:r w:rsidRPr="001110B0">
        <w:rPr>
          <w:rFonts w:ascii="Arial" w:hAnsi="Arial" w:cs="Arial"/>
          <w:sz w:val="24"/>
          <w:szCs w:val="24"/>
        </w:rPr>
        <w:t>gamificação</w:t>
      </w:r>
      <w:proofErr w:type="spellEnd"/>
      <w:r w:rsidRPr="001110B0">
        <w:rPr>
          <w:rFonts w:ascii="Arial" w:hAnsi="Arial" w:cs="Arial"/>
          <w:sz w:val="24"/>
          <w:szCs w:val="24"/>
        </w:rPr>
        <w:t xml:space="preserve"> pode ser empregada para atrair, motivar, ensinar, socializar, fidelizar funcionários e clientes</w:t>
      </w:r>
      <w:r>
        <w:rPr>
          <w:rFonts w:ascii="Arial" w:hAnsi="Arial" w:cs="Arial"/>
          <w:color w:val="000000"/>
          <w:sz w:val="24"/>
          <w:szCs w:val="24"/>
        </w:rPr>
        <w:t>.</w:t>
      </w:r>
    </w:p>
    <w:p w14:paraId="0A7E897B" w14:textId="70DA0B6D" w:rsidR="00695DCB" w:rsidRDefault="00695DCB" w:rsidP="00BB6843">
      <w:pPr>
        <w:pStyle w:val="Ttulo2"/>
      </w:pPr>
      <w:bookmarkStart w:id="34" w:name="_Toc499123482"/>
      <w:r>
        <w:lastRenderedPageBreak/>
        <w:t>3.4. Os elementos dos jogos</w:t>
      </w:r>
      <w:bookmarkEnd w:id="34"/>
    </w:p>
    <w:p w14:paraId="336CFBEA" w14:textId="77777777" w:rsidR="00695DCB" w:rsidRPr="00742E09"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elementos dos jogos são ferramentas utilizadas para criar soluções </w:t>
      </w:r>
      <w:proofErr w:type="spellStart"/>
      <w:r>
        <w:rPr>
          <w:rFonts w:ascii="Arial" w:hAnsi="Arial" w:cs="Arial"/>
          <w:color w:val="000000"/>
          <w:sz w:val="24"/>
          <w:szCs w:val="24"/>
        </w:rPr>
        <w:t>gamificadas</w:t>
      </w:r>
      <w:proofErr w:type="spellEnd"/>
      <w:r>
        <w:rPr>
          <w:rFonts w:ascii="Arial" w:hAnsi="Arial" w:cs="Arial"/>
          <w:color w:val="000000"/>
          <w:sz w:val="24"/>
          <w:szCs w:val="24"/>
        </w:rPr>
        <w:t xml:space="preserve">. Esses elementos podem ser combinados de diferentes maneiras e cada combinação, ao final, gerará diferentes jogos. Segundo Alves (2015) tais elementos podem ser agrupados em diferentes níveis: componentes, mecânica e dinâmica, cada qual com uma função específica de acordo com o nível em que se encontra. </w:t>
      </w:r>
      <w:r w:rsidRPr="00742E09">
        <w:rPr>
          <w:rFonts w:ascii="Arial" w:hAnsi="Arial" w:cs="Arial"/>
          <w:color w:val="000000"/>
          <w:sz w:val="24"/>
          <w:szCs w:val="24"/>
        </w:rPr>
        <w:t xml:space="preserve"> </w:t>
      </w:r>
    </w:p>
    <w:p w14:paraId="77091DBD" w14:textId="089AD25F" w:rsidR="00695DCB" w:rsidRDefault="00695DCB" w:rsidP="00695DCB">
      <w:pPr>
        <w:widowControl w:val="0"/>
        <w:autoSpaceDE w:val="0"/>
        <w:autoSpaceDN w:val="0"/>
        <w:adjustRightInd w:val="0"/>
        <w:spacing w:after="0" w:line="360" w:lineRule="auto"/>
        <w:ind w:firstLine="1134"/>
        <w:jc w:val="both"/>
        <w:rPr>
          <w:ins w:id="35" w:author="Rafael Barbosa" w:date="2017-11-05T15:03:00Z"/>
          <w:rFonts w:ascii="Arial" w:hAnsi="Arial" w:cs="Arial"/>
          <w:color w:val="000000"/>
          <w:sz w:val="24"/>
          <w:szCs w:val="24"/>
        </w:rPr>
      </w:pPr>
      <w:r>
        <w:rPr>
          <w:rFonts w:ascii="Arial" w:hAnsi="Arial" w:cs="Arial"/>
          <w:color w:val="000000"/>
          <w:sz w:val="24"/>
          <w:szCs w:val="24"/>
        </w:rPr>
        <w:t>A dinâmica é constituída por elementos responsáveis por atribuir coerência e</w:t>
      </w:r>
      <w:r w:rsidR="000C5753">
        <w:rPr>
          <w:rFonts w:ascii="Arial" w:hAnsi="Arial" w:cs="Arial"/>
          <w:color w:val="000000"/>
          <w:sz w:val="24"/>
          <w:szCs w:val="24"/>
        </w:rPr>
        <w:t xml:space="preserve"> direcionamento ao jogo. De</w:t>
      </w:r>
      <w:r>
        <w:rPr>
          <w:rFonts w:ascii="Arial" w:hAnsi="Arial" w:cs="Arial"/>
          <w:color w:val="000000"/>
          <w:sz w:val="24"/>
          <w:szCs w:val="24"/>
        </w:rPr>
        <w:t>ntre esses destacam-se</w:t>
      </w:r>
      <w:r w:rsidR="000C5753">
        <w:rPr>
          <w:rFonts w:ascii="Arial" w:hAnsi="Arial" w:cs="Arial"/>
          <w:color w:val="000000"/>
          <w:sz w:val="24"/>
          <w:szCs w:val="24"/>
        </w:rPr>
        <w:t>:</w:t>
      </w:r>
      <w:r>
        <w:rPr>
          <w:rFonts w:ascii="Arial" w:hAnsi="Arial" w:cs="Arial"/>
          <w:color w:val="000000"/>
          <w:sz w:val="24"/>
          <w:szCs w:val="24"/>
        </w:rPr>
        <w:t xml:space="preserve"> as </w:t>
      </w:r>
      <w:r w:rsidRPr="00742E09">
        <w:rPr>
          <w:rFonts w:ascii="Arial" w:hAnsi="Arial" w:cs="Arial"/>
          <w:color w:val="000000"/>
          <w:sz w:val="24"/>
          <w:szCs w:val="24"/>
        </w:rPr>
        <w:t>restrições</w:t>
      </w:r>
      <w:r>
        <w:rPr>
          <w:rFonts w:ascii="Arial" w:hAnsi="Arial" w:cs="Arial"/>
          <w:color w:val="000000"/>
          <w:sz w:val="24"/>
          <w:szCs w:val="24"/>
        </w:rPr>
        <w:t xml:space="preserve">, responsáveis por dificultar o alcance do objetivo pelo caminho mais óbvio e assim incentivar o pensamento criativo e estratégico; as </w:t>
      </w:r>
      <w:r w:rsidRPr="00742E09">
        <w:rPr>
          <w:rFonts w:ascii="Arial" w:hAnsi="Arial" w:cs="Arial"/>
          <w:color w:val="000000"/>
          <w:sz w:val="24"/>
          <w:szCs w:val="24"/>
        </w:rPr>
        <w:t>emoções</w:t>
      </w:r>
      <w:r>
        <w:rPr>
          <w:rFonts w:ascii="Arial" w:hAnsi="Arial" w:cs="Arial"/>
          <w:color w:val="000000"/>
          <w:sz w:val="24"/>
          <w:szCs w:val="24"/>
        </w:rPr>
        <w:t xml:space="preserve">, que levam o jogador a oscilar desde a alegria até a tristeza; a </w:t>
      </w:r>
      <w:r w:rsidRPr="00742E09">
        <w:rPr>
          <w:rFonts w:ascii="Arial" w:hAnsi="Arial" w:cs="Arial"/>
          <w:color w:val="000000"/>
          <w:sz w:val="24"/>
          <w:szCs w:val="24"/>
        </w:rPr>
        <w:t>narrativa</w:t>
      </w:r>
      <w:r>
        <w:rPr>
          <w:rFonts w:ascii="Arial" w:hAnsi="Arial" w:cs="Arial"/>
          <w:color w:val="000000"/>
          <w:sz w:val="24"/>
          <w:szCs w:val="24"/>
        </w:rPr>
        <w:t xml:space="preserve">, que conta a história do jogo; a </w:t>
      </w:r>
      <w:r w:rsidRPr="00742E09">
        <w:rPr>
          <w:rFonts w:ascii="Arial" w:hAnsi="Arial" w:cs="Arial"/>
          <w:color w:val="000000"/>
          <w:sz w:val="24"/>
          <w:szCs w:val="24"/>
        </w:rPr>
        <w:t>progressão</w:t>
      </w:r>
      <w:r>
        <w:rPr>
          <w:rFonts w:ascii="Arial" w:hAnsi="Arial" w:cs="Arial"/>
          <w:color w:val="000000"/>
          <w:sz w:val="24"/>
          <w:szCs w:val="24"/>
        </w:rPr>
        <w:t xml:space="preserve">, que disponibiliza formas para que o jogador sinta que está progredindo; e o </w:t>
      </w:r>
      <w:r w:rsidRPr="00742E09">
        <w:rPr>
          <w:rFonts w:ascii="Arial" w:hAnsi="Arial" w:cs="Arial"/>
          <w:color w:val="000000"/>
          <w:sz w:val="24"/>
          <w:szCs w:val="24"/>
        </w:rPr>
        <w:t>relacionamento</w:t>
      </w:r>
      <w:r>
        <w:rPr>
          <w:rFonts w:ascii="Arial" w:hAnsi="Arial" w:cs="Arial"/>
          <w:color w:val="000000"/>
          <w:sz w:val="24"/>
          <w:szCs w:val="24"/>
        </w:rPr>
        <w:t xml:space="preserve">, que corresponde à interação entre as pessoas, amigos, colegas de time e oponentes. </w:t>
      </w:r>
    </w:p>
    <w:p w14:paraId="33C6E4C8" w14:textId="36854DEB" w:rsidR="00695DCB"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nível seguinte, tem-se a </w:t>
      </w:r>
      <w:r w:rsidRPr="001F7C30">
        <w:rPr>
          <w:rFonts w:ascii="Arial" w:hAnsi="Arial" w:cs="Arial"/>
          <w:color w:val="000000"/>
          <w:sz w:val="24"/>
          <w:szCs w:val="24"/>
        </w:rPr>
        <w:t>mecânica de jogos</w:t>
      </w:r>
      <w:r>
        <w:rPr>
          <w:rFonts w:ascii="Arial" w:hAnsi="Arial" w:cs="Arial"/>
          <w:color w:val="000000"/>
          <w:sz w:val="24"/>
          <w:szCs w:val="24"/>
        </w:rPr>
        <w:t>, onde se encontram os elementos que promovem a ação ou a movimentação dentro</w:t>
      </w:r>
      <w:r w:rsidR="000C5753">
        <w:rPr>
          <w:rFonts w:ascii="Arial" w:hAnsi="Arial" w:cs="Arial"/>
          <w:color w:val="000000"/>
          <w:sz w:val="24"/>
          <w:szCs w:val="24"/>
        </w:rPr>
        <w:t xml:space="preserve"> do</w:t>
      </w:r>
      <w:r>
        <w:rPr>
          <w:rFonts w:ascii="Arial" w:hAnsi="Arial" w:cs="Arial"/>
          <w:color w:val="000000"/>
          <w:sz w:val="24"/>
          <w:szCs w:val="24"/>
        </w:rPr>
        <w:t xml:space="preserve"> jogo. A Tabela </w:t>
      </w:r>
      <w:proofErr w:type="gramStart"/>
      <w:r>
        <w:rPr>
          <w:rFonts w:ascii="Arial" w:hAnsi="Arial" w:cs="Arial"/>
          <w:color w:val="000000"/>
          <w:sz w:val="24"/>
          <w:szCs w:val="24"/>
        </w:rPr>
        <w:t>3 lista</w:t>
      </w:r>
      <w:proofErr w:type="gramEnd"/>
      <w:r>
        <w:rPr>
          <w:rFonts w:ascii="Arial" w:hAnsi="Arial" w:cs="Arial"/>
          <w:color w:val="000000"/>
          <w:sz w:val="24"/>
          <w:szCs w:val="24"/>
        </w:rPr>
        <w:t xml:space="preserve"> alguns desses elementos no nível da mecânica com suas respectivas descrições.</w:t>
      </w:r>
    </w:p>
    <w:p w14:paraId="2504E45C" w14:textId="011B4F6E" w:rsidR="000F4410" w:rsidRDefault="000F4410" w:rsidP="000F4410">
      <w:pPr>
        <w:pStyle w:val="Legenda"/>
        <w:keepNext/>
      </w:pPr>
      <w:bookmarkStart w:id="36" w:name="_Toc499123513"/>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3</w:t>
      </w:r>
      <w:r w:rsidRPr="000F4410">
        <w:rPr>
          <w:b/>
        </w:rPr>
        <w:fldChar w:fldCharType="end"/>
      </w:r>
      <w:r w:rsidRPr="000F4410">
        <w:rPr>
          <w:b/>
        </w:rPr>
        <w:t>.</w:t>
      </w:r>
      <w:r>
        <w:t xml:space="preserve"> </w:t>
      </w:r>
      <w:r w:rsidRPr="00187342">
        <w:t>Os elementos no nível da mecânica</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6012"/>
      </w:tblGrid>
      <w:tr w:rsidR="00695DCB" w:rsidRPr="004D4FB5" w14:paraId="747C48DB" w14:textId="77777777" w:rsidTr="000F4410">
        <w:trPr>
          <w:jc w:val="center"/>
        </w:trPr>
        <w:tc>
          <w:tcPr>
            <w:tcW w:w="3049" w:type="dxa"/>
            <w:shd w:val="clear" w:color="auto" w:fill="auto"/>
          </w:tcPr>
          <w:p w14:paraId="2D014AFA" w14:textId="77777777" w:rsidR="00695DCB" w:rsidRPr="004D4FB5" w:rsidRDefault="00695DCB" w:rsidP="00F81E8B">
            <w:pPr>
              <w:widowControl w:val="0"/>
              <w:autoSpaceDE w:val="0"/>
              <w:autoSpaceDN w:val="0"/>
              <w:adjustRightInd w:val="0"/>
              <w:spacing w:after="240"/>
              <w:jc w:val="center"/>
              <w:rPr>
                <w:rFonts w:ascii="Arial" w:hAnsi="Arial" w:cs="Arial"/>
                <w:b/>
                <w:color w:val="000000"/>
                <w:sz w:val="24"/>
                <w:szCs w:val="24"/>
              </w:rPr>
            </w:pPr>
            <w:r w:rsidRPr="004D4FB5">
              <w:rPr>
                <w:rFonts w:ascii="Arial" w:hAnsi="Arial" w:cs="Arial"/>
                <w:b/>
                <w:color w:val="000000"/>
                <w:sz w:val="24"/>
                <w:szCs w:val="24"/>
              </w:rPr>
              <w:t>Elementos</w:t>
            </w:r>
          </w:p>
        </w:tc>
        <w:tc>
          <w:tcPr>
            <w:tcW w:w="6012" w:type="dxa"/>
            <w:shd w:val="clear" w:color="auto" w:fill="auto"/>
          </w:tcPr>
          <w:p w14:paraId="25A63642" w14:textId="77777777" w:rsidR="00695DCB" w:rsidRPr="004D4FB5" w:rsidRDefault="00695DCB" w:rsidP="00F81E8B">
            <w:pPr>
              <w:widowControl w:val="0"/>
              <w:tabs>
                <w:tab w:val="left" w:pos="1511"/>
                <w:tab w:val="center" w:pos="2195"/>
              </w:tabs>
              <w:autoSpaceDE w:val="0"/>
              <w:autoSpaceDN w:val="0"/>
              <w:adjustRightInd w:val="0"/>
              <w:spacing w:after="240"/>
              <w:rPr>
                <w:rFonts w:ascii="Arial" w:hAnsi="Arial" w:cs="Arial"/>
                <w:b/>
                <w:color w:val="000000"/>
                <w:sz w:val="24"/>
                <w:szCs w:val="24"/>
              </w:rPr>
            </w:pPr>
            <w:r w:rsidRPr="004D4FB5">
              <w:rPr>
                <w:rFonts w:ascii="Arial" w:hAnsi="Arial" w:cs="Arial"/>
                <w:b/>
                <w:color w:val="000000"/>
                <w:sz w:val="24"/>
                <w:szCs w:val="24"/>
              </w:rPr>
              <w:tab/>
            </w:r>
            <w:r w:rsidRPr="004D4FB5">
              <w:rPr>
                <w:rFonts w:ascii="Arial" w:hAnsi="Arial" w:cs="Arial"/>
                <w:b/>
                <w:color w:val="000000"/>
                <w:sz w:val="24"/>
                <w:szCs w:val="24"/>
              </w:rPr>
              <w:tab/>
              <w:t>Descrição</w:t>
            </w:r>
          </w:p>
        </w:tc>
      </w:tr>
      <w:tr w:rsidR="00695DCB" w:rsidRPr="004D4FB5" w14:paraId="7B30EB40" w14:textId="77777777" w:rsidTr="000F4410">
        <w:trPr>
          <w:jc w:val="center"/>
        </w:trPr>
        <w:tc>
          <w:tcPr>
            <w:tcW w:w="3049" w:type="dxa"/>
            <w:shd w:val="clear" w:color="auto" w:fill="auto"/>
          </w:tcPr>
          <w:p w14:paraId="5F03F351"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Desafios</w:t>
            </w:r>
          </w:p>
        </w:tc>
        <w:tc>
          <w:tcPr>
            <w:tcW w:w="6012" w:type="dxa"/>
            <w:shd w:val="clear" w:color="auto" w:fill="auto"/>
          </w:tcPr>
          <w:p w14:paraId="359A4AB6"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O</w:t>
            </w:r>
            <w:r w:rsidRPr="004D4FB5">
              <w:rPr>
                <w:rFonts w:ascii="Arial" w:hAnsi="Arial" w:cs="Arial"/>
                <w:color w:val="000000"/>
                <w:sz w:val="24"/>
                <w:szCs w:val="24"/>
              </w:rPr>
              <w:t>bstáculos impostos aos jogadores e estes devem ser ultrapassados.</w:t>
            </w:r>
          </w:p>
        </w:tc>
      </w:tr>
      <w:tr w:rsidR="00695DCB" w:rsidRPr="004D4FB5" w14:paraId="39489FD2" w14:textId="77777777" w:rsidTr="000F4410">
        <w:trPr>
          <w:jc w:val="center"/>
        </w:trPr>
        <w:tc>
          <w:tcPr>
            <w:tcW w:w="3049" w:type="dxa"/>
            <w:shd w:val="clear" w:color="auto" w:fill="auto"/>
          </w:tcPr>
          <w:p w14:paraId="1EBDECD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Aleatoriedade</w:t>
            </w:r>
          </w:p>
        </w:tc>
        <w:tc>
          <w:tcPr>
            <w:tcW w:w="6012" w:type="dxa"/>
            <w:shd w:val="clear" w:color="auto" w:fill="auto"/>
          </w:tcPr>
          <w:p w14:paraId="7734A27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isponibiliza</w:t>
            </w:r>
            <w:r>
              <w:rPr>
                <w:rFonts w:ascii="Arial" w:hAnsi="Arial" w:cs="Arial"/>
                <w:color w:val="000000"/>
                <w:sz w:val="24"/>
                <w:szCs w:val="24"/>
              </w:rPr>
              <w:t>ção de</w:t>
            </w:r>
            <w:r w:rsidRPr="004D4FB5">
              <w:rPr>
                <w:rFonts w:ascii="Arial" w:hAnsi="Arial" w:cs="Arial"/>
                <w:color w:val="000000"/>
                <w:sz w:val="24"/>
                <w:szCs w:val="24"/>
              </w:rPr>
              <w:t xml:space="preserve"> elementos que gerem a sensação de aleatoriedade ou sorte no contexto do jogo.</w:t>
            </w:r>
          </w:p>
        </w:tc>
      </w:tr>
      <w:tr w:rsidR="00695DCB" w:rsidRPr="004D4FB5" w14:paraId="7B1A8585" w14:textId="77777777" w:rsidTr="000F4410">
        <w:trPr>
          <w:jc w:val="center"/>
        </w:trPr>
        <w:tc>
          <w:tcPr>
            <w:tcW w:w="3049" w:type="dxa"/>
            <w:shd w:val="clear" w:color="auto" w:fill="auto"/>
          </w:tcPr>
          <w:p w14:paraId="3227FBF4"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Cooperação e Competição</w:t>
            </w:r>
          </w:p>
        </w:tc>
        <w:tc>
          <w:tcPr>
            <w:tcW w:w="6012" w:type="dxa"/>
            <w:shd w:val="clear" w:color="auto" w:fill="auto"/>
          </w:tcPr>
          <w:p w14:paraId="42F9901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 xml:space="preserve">ois elementos opostos que </w:t>
            </w:r>
            <w:r>
              <w:rPr>
                <w:rFonts w:ascii="Arial" w:hAnsi="Arial" w:cs="Arial"/>
                <w:color w:val="000000"/>
                <w:sz w:val="24"/>
                <w:szCs w:val="24"/>
              </w:rPr>
              <w:t>re</w:t>
            </w:r>
            <w:r w:rsidRPr="004D4FB5">
              <w:rPr>
                <w:rFonts w:ascii="Arial" w:hAnsi="Arial" w:cs="Arial"/>
                <w:color w:val="000000"/>
                <w:sz w:val="24"/>
                <w:szCs w:val="24"/>
              </w:rPr>
              <w:t>produz</w:t>
            </w:r>
            <w:r>
              <w:rPr>
                <w:rFonts w:ascii="Arial" w:hAnsi="Arial" w:cs="Arial"/>
                <w:color w:val="000000"/>
                <w:sz w:val="24"/>
                <w:szCs w:val="24"/>
              </w:rPr>
              <w:t>em</w:t>
            </w:r>
            <w:r w:rsidRPr="004D4FB5">
              <w:rPr>
                <w:rFonts w:ascii="Arial" w:hAnsi="Arial" w:cs="Arial"/>
                <w:color w:val="000000"/>
                <w:sz w:val="24"/>
                <w:szCs w:val="24"/>
              </w:rPr>
              <w:t xml:space="preserve"> o desejo de uma ou mais pessoas </w:t>
            </w:r>
            <w:r>
              <w:rPr>
                <w:rFonts w:ascii="Arial" w:hAnsi="Arial" w:cs="Arial"/>
                <w:color w:val="000000"/>
                <w:sz w:val="24"/>
                <w:szCs w:val="24"/>
              </w:rPr>
              <w:t xml:space="preserve">de </w:t>
            </w:r>
            <w:r w:rsidRPr="004D4FB5">
              <w:rPr>
                <w:rFonts w:ascii="Arial" w:hAnsi="Arial" w:cs="Arial"/>
                <w:color w:val="000000"/>
                <w:sz w:val="24"/>
                <w:szCs w:val="24"/>
              </w:rPr>
              <w:t>estarem junt</w:t>
            </w:r>
            <w:r>
              <w:rPr>
                <w:rFonts w:ascii="Arial" w:hAnsi="Arial" w:cs="Arial"/>
                <w:color w:val="000000"/>
                <w:sz w:val="24"/>
                <w:szCs w:val="24"/>
              </w:rPr>
              <w:t>a</w:t>
            </w:r>
            <w:r w:rsidRPr="004D4FB5">
              <w:rPr>
                <w:rFonts w:ascii="Arial" w:hAnsi="Arial" w:cs="Arial"/>
                <w:color w:val="000000"/>
                <w:sz w:val="24"/>
                <w:szCs w:val="24"/>
              </w:rPr>
              <w:t>s ou contra para atingirem um objetivo</w:t>
            </w:r>
            <w:r>
              <w:rPr>
                <w:rFonts w:ascii="Arial" w:hAnsi="Arial" w:cs="Arial"/>
                <w:color w:val="000000"/>
                <w:sz w:val="24"/>
                <w:szCs w:val="24"/>
              </w:rPr>
              <w:t xml:space="preserve"> ou</w:t>
            </w:r>
            <w:r w:rsidRPr="004D4FB5">
              <w:rPr>
                <w:rFonts w:ascii="Arial" w:hAnsi="Arial" w:cs="Arial"/>
                <w:color w:val="000000"/>
                <w:sz w:val="24"/>
                <w:szCs w:val="24"/>
              </w:rPr>
              <w:t xml:space="preserve"> resultado. </w:t>
            </w:r>
          </w:p>
        </w:tc>
      </w:tr>
      <w:tr w:rsidR="00695DCB" w:rsidRPr="004D4FB5" w14:paraId="7331EFFD" w14:textId="77777777" w:rsidTr="000F4410">
        <w:trPr>
          <w:jc w:val="center"/>
        </w:trPr>
        <w:tc>
          <w:tcPr>
            <w:tcW w:w="3049" w:type="dxa"/>
            <w:shd w:val="clear" w:color="auto" w:fill="auto"/>
          </w:tcPr>
          <w:p w14:paraId="4381291E" w14:textId="77777777" w:rsidR="00695DCB" w:rsidRPr="004D4FB5" w:rsidRDefault="00695DCB" w:rsidP="00F81E8B">
            <w:pPr>
              <w:widowControl w:val="0"/>
              <w:autoSpaceDE w:val="0"/>
              <w:autoSpaceDN w:val="0"/>
              <w:adjustRightInd w:val="0"/>
              <w:spacing w:after="240"/>
              <w:jc w:val="both"/>
              <w:rPr>
                <w:rFonts w:ascii="Arial" w:hAnsi="Arial" w:cs="Arial"/>
                <w:i/>
                <w:color w:val="000000"/>
                <w:sz w:val="24"/>
                <w:szCs w:val="24"/>
              </w:rPr>
            </w:pPr>
            <w:r w:rsidRPr="004D4FB5">
              <w:rPr>
                <w:rFonts w:ascii="Arial" w:hAnsi="Arial" w:cs="Arial"/>
                <w:i/>
                <w:color w:val="000000"/>
                <w:sz w:val="24"/>
                <w:szCs w:val="24"/>
              </w:rPr>
              <w:t>Feedback</w:t>
            </w:r>
          </w:p>
        </w:tc>
        <w:tc>
          <w:tcPr>
            <w:tcW w:w="6012" w:type="dxa"/>
            <w:shd w:val="clear" w:color="auto" w:fill="auto"/>
          </w:tcPr>
          <w:p w14:paraId="4D1329A8"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I</w:t>
            </w:r>
            <w:r w:rsidRPr="004D4FB5">
              <w:rPr>
                <w:rFonts w:ascii="Arial" w:hAnsi="Arial" w:cs="Arial"/>
                <w:color w:val="000000"/>
                <w:sz w:val="24"/>
                <w:szCs w:val="24"/>
              </w:rPr>
              <w:t xml:space="preserve">nformação fundamental para que o jogador perceba quão distante do objetivo do jogo ele se encontra e como está progredindo. </w:t>
            </w:r>
          </w:p>
        </w:tc>
      </w:tr>
      <w:tr w:rsidR="00695DCB" w:rsidRPr="004D4FB5" w14:paraId="28A229FB" w14:textId="77777777" w:rsidTr="000F4410">
        <w:trPr>
          <w:jc w:val="center"/>
        </w:trPr>
        <w:tc>
          <w:tcPr>
            <w:tcW w:w="3049" w:type="dxa"/>
            <w:shd w:val="clear" w:color="auto" w:fill="auto"/>
          </w:tcPr>
          <w:p w14:paraId="5DD0B492"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Aquisição de recursos</w:t>
            </w:r>
          </w:p>
        </w:tc>
        <w:tc>
          <w:tcPr>
            <w:tcW w:w="6012" w:type="dxa"/>
            <w:shd w:val="clear" w:color="auto" w:fill="auto"/>
          </w:tcPr>
          <w:p w14:paraId="2AAC2207"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 xml:space="preserve">Para conseguir algo mais, muitas vezes é necessário adquirir recursos. Por exemplo, em </w:t>
            </w:r>
            <w:proofErr w:type="spellStart"/>
            <w:r w:rsidRPr="004D4FB5">
              <w:rPr>
                <w:rFonts w:ascii="Arial" w:hAnsi="Arial" w:cs="Arial"/>
                <w:i/>
                <w:color w:val="000000"/>
                <w:sz w:val="24"/>
                <w:szCs w:val="24"/>
              </w:rPr>
              <w:t>Plants</w:t>
            </w:r>
            <w:proofErr w:type="spellEnd"/>
            <w:r w:rsidRPr="004D4FB5">
              <w:rPr>
                <w:rFonts w:ascii="Arial" w:hAnsi="Arial" w:cs="Arial"/>
                <w:i/>
                <w:color w:val="000000"/>
                <w:sz w:val="24"/>
                <w:szCs w:val="24"/>
              </w:rPr>
              <w:t xml:space="preserve"> </w:t>
            </w:r>
            <w:proofErr w:type="spellStart"/>
            <w:r w:rsidRPr="004D4FB5">
              <w:rPr>
                <w:rFonts w:ascii="Arial" w:hAnsi="Arial" w:cs="Arial"/>
                <w:i/>
                <w:color w:val="000000"/>
                <w:sz w:val="24"/>
                <w:szCs w:val="24"/>
              </w:rPr>
              <w:t>v</w:t>
            </w:r>
            <w:r>
              <w:rPr>
                <w:rFonts w:ascii="Arial" w:hAnsi="Arial" w:cs="Arial"/>
                <w:i/>
                <w:color w:val="000000"/>
                <w:sz w:val="24"/>
                <w:szCs w:val="24"/>
              </w:rPr>
              <w:t>s</w:t>
            </w:r>
            <w:proofErr w:type="spellEnd"/>
            <w:r w:rsidRPr="004D4FB5">
              <w:rPr>
                <w:rFonts w:ascii="Arial" w:hAnsi="Arial" w:cs="Arial"/>
                <w:i/>
                <w:color w:val="000000"/>
                <w:sz w:val="24"/>
                <w:szCs w:val="24"/>
              </w:rPr>
              <w:t xml:space="preserve"> Zombies</w:t>
            </w:r>
            <w:r w:rsidRPr="004D4FB5">
              <w:rPr>
                <w:rFonts w:ascii="Arial" w:hAnsi="Arial" w:cs="Arial"/>
                <w:color w:val="000000"/>
                <w:sz w:val="24"/>
                <w:szCs w:val="24"/>
              </w:rPr>
              <w:t>, na primeira fase é preciso acumular o recurso “sol” para poder planta</w:t>
            </w:r>
            <w:r>
              <w:rPr>
                <w:rFonts w:ascii="Arial" w:hAnsi="Arial" w:cs="Arial"/>
                <w:color w:val="000000"/>
                <w:sz w:val="24"/>
                <w:szCs w:val="24"/>
              </w:rPr>
              <w:t>r</w:t>
            </w:r>
            <w:r w:rsidRPr="004D4FB5">
              <w:rPr>
                <w:rFonts w:ascii="Arial" w:hAnsi="Arial" w:cs="Arial"/>
                <w:color w:val="000000"/>
                <w:sz w:val="24"/>
                <w:szCs w:val="24"/>
              </w:rPr>
              <w:t xml:space="preserve"> mais ervilhas.</w:t>
            </w:r>
          </w:p>
        </w:tc>
      </w:tr>
      <w:tr w:rsidR="00695DCB" w:rsidRPr="004D4FB5" w14:paraId="3249610A" w14:textId="77777777" w:rsidTr="000F4410">
        <w:trPr>
          <w:jc w:val="center"/>
        </w:trPr>
        <w:tc>
          <w:tcPr>
            <w:tcW w:w="3049" w:type="dxa"/>
            <w:shd w:val="clear" w:color="auto" w:fill="auto"/>
          </w:tcPr>
          <w:p w14:paraId="703147F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lastRenderedPageBreak/>
              <w:t>Recompensas</w:t>
            </w:r>
          </w:p>
        </w:tc>
        <w:tc>
          <w:tcPr>
            <w:tcW w:w="6012" w:type="dxa"/>
            <w:shd w:val="clear" w:color="auto" w:fill="auto"/>
          </w:tcPr>
          <w:p w14:paraId="2DA1C683"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Prêmios, gratificações e benefícios que o jogador recebe</w:t>
            </w:r>
            <w:r>
              <w:rPr>
                <w:rFonts w:ascii="Arial" w:hAnsi="Arial" w:cs="Arial"/>
                <w:color w:val="000000"/>
                <w:sz w:val="24"/>
                <w:szCs w:val="24"/>
              </w:rPr>
              <w:t>,</w:t>
            </w:r>
            <w:r w:rsidRPr="004D4FB5">
              <w:rPr>
                <w:rFonts w:ascii="Arial" w:hAnsi="Arial" w:cs="Arial"/>
                <w:color w:val="000000"/>
                <w:sz w:val="24"/>
                <w:szCs w:val="24"/>
              </w:rPr>
              <w:t xml:space="preserve"> como vida, direito de jogar novamente e moedas.</w:t>
            </w:r>
          </w:p>
        </w:tc>
      </w:tr>
      <w:tr w:rsidR="00695DCB" w:rsidRPr="004D4FB5" w14:paraId="4841240A" w14:textId="77777777" w:rsidTr="000F4410">
        <w:trPr>
          <w:trHeight w:val="489"/>
          <w:jc w:val="center"/>
        </w:trPr>
        <w:tc>
          <w:tcPr>
            <w:tcW w:w="3049" w:type="dxa"/>
            <w:shd w:val="clear" w:color="auto" w:fill="auto"/>
          </w:tcPr>
          <w:p w14:paraId="441C811E"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Turnos</w:t>
            </w:r>
          </w:p>
        </w:tc>
        <w:tc>
          <w:tcPr>
            <w:tcW w:w="6012" w:type="dxa"/>
            <w:shd w:val="clear" w:color="auto" w:fill="auto"/>
          </w:tcPr>
          <w:p w14:paraId="1492367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J</w:t>
            </w:r>
            <w:r w:rsidRPr="004D4FB5">
              <w:rPr>
                <w:rFonts w:ascii="Arial" w:hAnsi="Arial" w:cs="Arial"/>
                <w:color w:val="000000"/>
                <w:sz w:val="24"/>
                <w:szCs w:val="24"/>
              </w:rPr>
              <w:t>ogadas alternadas entre um jogador e outro.</w:t>
            </w:r>
          </w:p>
        </w:tc>
      </w:tr>
    </w:tbl>
    <w:p w14:paraId="3EC61252" w14:textId="48DE6C03" w:rsidR="00695DCB" w:rsidRDefault="00695DCB" w:rsidP="00986B6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7E27B85" w14:textId="77777777" w:rsidR="00986B6C" w:rsidRDefault="00986B6C" w:rsidP="00986B6C">
      <w:pPr>
        <w:pStyle w:val="NormalWeb"/>
        <w:suppressAutoHyphens w:val="0"/>
        <w:spacing w:before="0" w:after="0" w:line="360" w:lineRule="auto"/>
        <w:jc w:val="both"/>
        <w:textAlignment w:val="baseline"/>
        <w:rPr>
          <w:rFonts w:ascii="Arial" w:hAnsi="Arial" w:cs="Arial"/>
          <w:color w:val="000000"/>
        </w:rPr>
      </w:pPr>
    </w:p>
    <w:p w14:paraId="4FC4593F" w14:textId="53EBCF38" w:rsidR="00695DCB" w:rsidRPr="000B0916" w:rsidRDefault="00695DCB" w:rsidP="000B0916">
      <w:pPr>
        <w:widowControl w:val="0"/>
        <w:autoSpaceDE w:val="0"/>
        <w:autoSpaceDN w:val="0"/>
        <w:adjustRightInd w:val="0"/>
        <w:spacing w:after="0" w:line="360" w:lineRule="auto"/>
        <w:ind w:firstLine="1134"/>
        <w:jc w:val="both"/>
        <w:rPr>
          <w:rFonts w:ascii="Arial" w:hAnsi="Arial" w:cs="Arial"/>
          <w:color w:val="000000"/>
          <w:sz w:val="24"/>
          <w:szCs w:val="24"/>
        </w:rPr>
      </w:pPr>
      <w:r w:rsidRPr="00062627">
        <w:rPr>
          <w:rFonts w:ascii="Arial" w:hAnsi="Arial" w:cs="Arial"/>
          <w:color w:val="000000"/>
          <w:sz w:val="24"/>
          <w:szCs w:val="24"/>
        </w:rPr>
        <w:t xml:space="preserve">A base e a representação concreta para a dinâmica e a mecânica </w:t>
      </w:r>
      <w:proofErr w:type="gramStart"/>
      <w:r w:rsidRPr="00062627">
        <w:rPr>
          <w:rFonts w:ascii="Arial" w:hAnsi="Arial" w:cs="Arial"/>
          <w:color w:val="000000"/>
          <w:sz w:val="24"/>
          <w:szCs w:val="24"/>
        </w:rPr>
        <w:t>é</w:t>
      </w:r>
      <w:proofErr w:type="gramEnd"/>
      <w:r w:rsidRPr="00062627">
        <w:rPr>
          <w:rFonts w:ascii="Arial" w:hAnsi="Arial" w:cs="Arial"/>
          <w:color w:val="000000"/>
          <w:sz w:val="24"/>
          <w:szCs w:val="24"/>
        </w:rPr>
        <w:t xml:space="preserve"> o nível dos componentes do jogo. </w:t>
      </w:r>
      <w:r>
        <w:rPr>
          <w:rFonts w:ascii="Arial" w:hAnsi="Arial" w:cs="Arial"/>
          <w:color w:val="000000"/>
          <w:sz w:val="24"/>
          <w:szCs w:val="24"/>
        </w:rPr>
        <w:t xml:space="preserve">A Tabela </w:t>
      </w:r>
      <w:proofErr w:type="gramStart"/>
      <w:r>
        <w:rPr>
          <w:rFonts w:ascii="Arial" w:hAnsi="Arial" w:cs="Arial"/>
          <w:color w:val="000000"/>
          <w:sz w:val="24"/>
          <w:szCs w:val="24"/>
        </w:rPr>
        <w:t>4 lista</w:t>
      </w:r>
      <w:proofErr w:type="gramEnd"/>
      <w:r>
        <w:rPr>
          <w:rFonts w:ascii="Arial" w:hAnsi="Arial" w:cs="Arial"/>
          <w:color w:val="000000"/>
          <w:sz w:val="24"/>
          <w:szCs w:val="24"/>
        </w:rPr>
        <w:t xml:space="preserve"> alguns desses elementos no nível dos componentes com suas respectivas descrições.</w:t>
      </w:r>
    </w:p>
    <w:p w14:paraId="513E6C8B" w14:textId="14E9443F" w:rsidR="000B0916" w:rsidRDefault="000B0916" w:rsidP="000B0916">
      <w:pPr>
        <w:pStyle w:val="Legenda"/>
        <w:keepNext/>
      </w:pPr>
      <w:bookmarkStart w:id="37" w:name="_Toc499123514"/>
      <w:r w:rsidRPr="000B0916">
        <w:rPr>
          <w:b/>
        </w:rPr>
        <w:t xml:space="preserve">Tabela </w:t>
      </w:r>
      <w:r w:rsidRPr="000B0916">
        <w:rPr>
          <w:b/>
        </w:rPr>
        <w:fldChar w:fldCharType="begin"/>
      </w:r>
      <w:r w:rsidRPr="000B0916">
        <w:rPr>
          <w:b/>
        </w:rPr>
        <w:instrText xml:space="preserve"> SEQ Tabela \* ARABIC </w:instrText>
      </w:r>
      <w:r w:rsidRPr="000B0916">
        <w:rPr>
          <w:b/>
        </w:rPr>
        <w:fldChar w:fldCharType="separate"/>
      </w:r>
      <w:r w:rsidR="00F32551">
        <w:rPr>
          <w:b/>
          <w:noProof/>
        </w:rPr>
        <w:t>4</w:t>
      </w:r>
      <w:r w:rsidRPr="000B0916">
        <w:rPr>
          <w:b/>
        </w:rPr>
        <w:fldChar w:fldCharType="end"/>
      </w:r>
      <w:r w:rsidRPr="000B0916">
        <w:rPr>
          <w:b/>
        </w:rPr>
        <w:t>.</w:t>
      </w:r>
      <w:r>
        <w:t xml:space="preserve"> </w:t>
      </w:r>
      <w:r w:rsidRPr="004F15BB">
        <w:t>Os elementos no nível dos componentes</w:t>
      </w:r>
      <w:bookmarkEnd w:id="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6982"/>
      </w:tblGrid>
      <w:tr w:rsidR="00695DCB" w:rsidRPr="004D4FB5" w14:paraId="21DFC6B8" w14:textId="77777777" w:rsidTr="000B0916">
        <w:trPr>
          <w:jc w:val="center"/>
        </w:trPr>
        <w:tc>
          <w:tcPr>
            <w:tcW w:w="2079" w:type="dxa"/>
            <w:shd w:val="clear" w:color="auto" w:fill="auto"/>
          </w:tcPr>
          <w:p w14:paraId="3AA0AA2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Elementos</w:t>
            </w:r>
          </w:p>
        </w:tc>
        <w:tc>
          <w:tcPr>
            <w:tcW w:w="6982" w:type="dxa"/>
            <w:shd w:val="clear" w:color="auto" w:fill="auto"/>
          </w:tcPr>
          <w:p w14:paraId="40AC024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Descrição</w:t>
            </w:r>
          </w:p>
        </w:tc>
      </w:tr>
      <w:tr w:rsidR="00695DCB" w:rsidRPr="004D4FB5" w14:paraId="334EC032" w14:textId="77777777" w:rsidTr="000B0916">
        <w:trPr>
          <w:jc w:val="center"/>
        </w:trPr>
        <w:tc>
          <w:tcPr>
            <w:tcW w:w="2079" w:type="dxa"/>
            <w:shd w:val="clear" w:color="auto" w:fill="auto"/>
          </w:tcPr>
          <w:p w14:paraId="20D7366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Conquistas</w:t>
            </w:r>
          </w:p>
        </w:tc>
        <w:tc>
          <w:tcPr>
            <w:tcW w:w="6982" w:type="dxa"/>
            <w:shd w:val="clear" w:color="auto" w:fill="auto"/>
          </w:tcPr>
          <w:p w14:paraId="7B4F7BD6"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as formas de recompensar o jogador por cumprir um desafio.</w:t>
            </w:r>
          </w:p>
        </w:tc>
      </w:tr>
      <w:tr w:rsidR="00695DCB" w:rsidRPr="004D4FB5" w14:paraId="0A355831" w14:textId="77777777" w:rsidTr="000B0916">
        <w:trPr>
          <w:jc w:val="center"/>
        </w:trPr>
        <w:tc>
          <w:tcPr>
            <w:tcW w:w="2079" w:type="dxa"/>
            <w:shd w:val="clear" w:color="auto" w:fill="auto"/>
          </w:tcPr>
          <w:p w14:paraId="6F3016F4"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proofErr w:type="spellStart"/>
            <w:r w:rsidRPr="004D4FB5">
              <w:rPr>
                <w:rFonts w:ascii="Arial" w:hAnsi="Arial" w:cs="Arial"/>
                <w:sz w:val="24"/>
                <w:szCs w:val="24"/>
              </w:rPr>
              <w:t>Avatares</w:t>
            </w:r>
            <w:proofErr w:type="spellEnd"/>
          </w:p>
        </w:tc>
        <w:tc>
          <w:tcPr>
            <w:tcW w:w="6982" w:type="dxa"/>
            <w:shd w:val="clear" w:color="auto" w:fill="auto"/>
          </w:tcPr>
          <w:p w14:paraId="22ED71D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Representação visual do seu personagem.</w:t>
            </w:r>
          </w:p>
        </w:tc>
      </w:tr>
      <w:tr w:rsidR="00695DCB" w:rsidRPr="004D4FB5" w14:paraId="3A99413E" w14:textId="77777777" w:rsidTr="000B0916">
        <w:trPr>
          <w:jc w:val="center"/>
        </w:trPr>
        <w:tc>
          <w:tcPr>
            <w:tcW w:w="2079" w:type="dxa"/>
            <w:shd w:val="clear" w:color="auto" w:fill="auto"/>
          </w:tcPr>
          <w:p w14:paraId="3B8518C8" w14:textId="77777777" w:rsidR="00695DCB" w:rsidRPr="004D4FB5" w:rsidRDefault="00695DCB" w:rsidP="00F81E8B">
            <w:pPr>
              <w:widowControl w:val="0"/>
              <w:autoSpaceDE w:val="0"/>
              <w:autoSpaceDN w:val="0"/>
              <w:adjustRightInd w:val="0"/>
              <w:spacing w:after="240"/>
              <w:jc w:val="both"/>
              <w:rPr>
                <w:rFonts w:ascii="Arial" w:hAnsi="Arial" w:cs="Arial"/>
                <w:i/>
                <w:sz w:val="24"/>
                <w:szCs w:val="24"/>
              </w:rPr>
            </w:pPr>
            <w:r w:rsidRPr="004D4FB5">
              <w:rPr>
                <w:rFonts w:ascii="Arial" w:hAnsi="Arial" w:cs="Arial"/>
                <w:i/>
                <w:sz w:val="24"/>
                <w:szCs w:val="24"/>
              </w:rPr>
              <w:t>“</w:t>
            </w:r>
            <w:proofErr w:type="spellStart"/>
            <w:r w:rsidRPr="004D4FB5">
              <w:rPr>
                <w:rFonts w:ascii="Arial" w:hAnsi="Arial" w:cs="Arial"/>
                <w:i/>
                <w:sz w:val="24"/>
                <w:szCs w:val="24"/>
              </w:rPr>
              <w:t>Boss</w:t>
            </w:r>
            <w:proofErr w:type="spellEnd"/>
            <w:r w:rsidRPr="004D4FB5">
              <w:rPr>
                <w:rFonts w:ascii="Arial" w:hAnsi="Arial" w:cs="Arial"/>
                <w:i/>
                <w:sz w:val="24"/>
                <w:szCs w:val="24"/>
              </w:rPr>
              <w:t xml:space="preserve"> </w:t>
            </w:r>
            <w:proofErr w:type="spellStart"/>
            <w:r w:rsidRPr="004D4FB5">
              <w:rPr>
                <w:rFonts w:ascii="Arial" w:hAnsi="Arial" w:cs="Arial"/>
                <w:i/>
                <w:sz w:val="24"/>
                <w:szCs w:val="24"/>
              </w:rPr>
              <w:t>Fights</w:t>
            </w:r>
            <w:proofErr w:type="spellEnd"/>
            <w:r w:rsidRPr="004D4FB5">
              <w:rPr>
                <w:rFonts w:ascii="Arial" w:hAnsi="Arial" w:cs="Arial"/>
                <w:i/>
                <w:sz w:val="24"/>
                <w:szCs w:val="24"/>
              </w:rPr>
              <w:t>”</w:t>
            </w:r>
          </w:p>
        </w:tc>
        <w:tc>
          <w:tcPr>
            <w:tcW w:w="6982" w:type="dxa"/>
            <w:shd w:val="clear" w:color="auto" w:fill="auto"/>
          </w:tcPr>
          <w:p w14:paraId="7C14875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Mais conhecido como o grande chefão. Consiste em um desafio mais difícil do que o padrão para passar de uma fase ou de nível.</w:t>
            </w:r>
          </w:p>
        </w:tc>
      </w:tr>
      <w:tr w:rsidR="00695DCB" w:rsidRPr="004D4FB5" w14:paraId="11CF23E3" w14:textId="77777777" w:rsidTr="000B0916">
        <w:trPr>
          <w:jc w:val="center"/>
        </w:trPr>
        <w:tc>
          <w:tcPr>
            <w:tcW w:w="2079" w:type="dxa"/>
            <w:shd w:val="clear" w:color="auto" w:fill="auto"/>
          </w:tcPr>
          <w:p w14:paraId="2468AE2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Coleções</w:t>
            </w:r>
          </w:p>
        </w:tc>
        <w:tc>
          <w:tcPr>
            <w:tcW w:w="6982" w:type="dxa"/>
            <w:shd w:val="clear" w:color="auto" w:fill="auto"/>
          </w:tcPr>
          <w:p w14:paraId="5EEEFF9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onde o jogador coleta e coleciona objetos ao longo do tempo.</w:t>
            </w:r>
          </w:p>
        </w:tc>
      </w:tr>
      <w:tr w:rsidR="00695DCB" w:rsidRPr="004D4FB5" w14:paraId="244A5C0E" w14:textId="77777777" w:rsidTr="000B0916">
        <w:trPr>
          <w:jc w:val="center"/>
        </w:trPr>
        <w:tc>
          <w:tcPr>
            <w:tcW w:w="2079" w:type="dxa"/>
            <w:shd w:val="clear" w:color="auto" w:fill="auto"/>
          </w:tcPr>
          <w:p w14:paraId="52A0768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Combate</w:t>
            </w:r>
          </w:p>
        </w:tc>
        <w:tc>
          <w:tcPr>
            <w:tcW w:w="6982" w:type="dxa"/>
            <w:shd w:val="clear" w:color="auto" w:fill="auto"/>
          </w:tcPr>
          <w:p w14:paraId="70EF382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que envolve luta entre dois ou mais adversários</w:t>
            </w:r>
          </w:p>
        </w:tc>
      </w:tr>
      <w:tr w:rsidR="00695DCB" w:rsidRPr="004D4FB5" w14:paraId="330EDF73" w14:textId="77777777" w:rsidTr="000B0916">
        <w:trPr>
          <w:jc w:val="center"/>
        </w:trPr>
        <w:tc>
          <w:tcPr>
            <w:tcW w:w="2079" w:type="dxa"/>
            <w:shd w:val="clear" w:color="auto" w:fill="auto"/>
          </w:tcPr>
          <w:p w14:paraId="53BA52F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Desbloqueio de conteúdo</w:t>
            </w:r>
          </w:p>
        </w:tc>
        <w:tc>
          <w:tcPr>
            <w:tcW w:w="6982" w:type="dxa"/>
            <w:shd w:val="clear" w:color="auto" w:fill="auto"/>
          </w:tcPr>
          <w:p w14:paraId="2E0C9077"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liberação de conteúdo mediante algum desafio, atividade ou ação que o jogador deva realizar para ocorrer o desbloqueio.</w:t>
            </w:r>
          </w:p>
        </w:tc>
      </w:tr>
      <w:tr w:rsidR="00695DCB" w:rsidRPr="004D4FB5" w14:paraId="30C81163" w14:textId="77777777" w:rsidTr="000B0916">
        <w:trPr>
          <w:jc w:val="center"/>
        </w:trPr>
        <w:tc>
          <w:tcPr>
            <w:tcW w:w="2079" w:type="dxa"/>
            <w:shd w:val="clear" w:color="auto" w:fill="auto"/>
          </w:tcPr>
          <w:p w14:paraId="5C9F1DC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Doar</w:t>
            </w:r>
          </w:p>
        </w:tc>
        <w:tc>
          <w:tcPr>
            <w:tcW w:w="6982" w:type="dxa"/>
            <w:shd w:val="clear" w:color="auto" w:fill="auto"/>
          </w:tcPr>
          <w:p w14:paraId="5F468E2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 xml:space="preserve">Representa a doação de </w:t>
            </w:r>
            <w:r w:rsidRPr="004D4FB5">
              <w:rPr>
                <w:rFonts w:ascii="Arial" w:hAnsi="Arial" w:cs="Arial"/>
                <w:sz w:val="24"/>
                <w:szCs w:val="24"/>
              </w:rPr>
              <w:t>algum recurso</w:t>
            </w:r>
            <w:r>
              <w:rPr>
                <w:rFonts w:ascii="Arial" w:hAnsi="Arial" w:cs="Arial"/>
                <w:sz w:val="24"/>
                <w:szCs w:val="24"/>
              </w:rPr>
              <w:t xml:space="preserve"> a outro jogador</w:t>
            </w:r>
            <w:r w:rsidRPr="004D4FB5">
              <w:rPr>
                <w:rFonts w:ascii="Arial" w:hAnsi="Arial" w:cs="Arial"/>
                <w:sz w:val="24"/>
                <w:szCs w:val="24"/>
              </w:rPr>
              <w:t xml:space="preserve">, </w:t>
            </w:r>
            <w:r>
              <w:rPr>
                <w:rFonts w:ascii="Arial" w:hAnsi="Arial" w:cs="Arial"/>
                <w:sz w:val="24"/>
                <w:szCs w:val="24"/>
              </w:rPr>
              <w:t>auxiliando-o de alguma forma</w:t>
            </w:r>
            <w:r w:rsidRPr="004D4FB5">
              <w:rPr>
                <w:rFonts w:ascii="Arial" w:hAnsi="Arial" w:cs="Arial"/>
                <w:sz w:val="24"/>
                <w:szCs w:val="24"/>
              </w:rPr>
              <w:t>.</w:t>
            </w:r>
          </w:p>
        </w:tc>
      </w:tr>
      <w:tr w:rsidR="00695DCB" w:rsidRPr="004D4FB5" w14:paraId="4FADCFD2" w14:textId="77777777" w:rsidTr="000B0916">
        <w:trPr>
          <w:jc w:val="center"/>
        </w:trPr>
        <w:tc>
          <w:tcPr>
            <w:tcW w:w="2079" w:type="dxa"/>
            <w:shd w:val="clear" w:color="auto" w:fill="auto"/>
          </w:tcPr>
          <w:p w14:paraId="064FC4AE"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Placar</w:t>
            </w:r>
          </w:p>
        </w:tc>
        <w:tc>
          <w:tcPr>
            <w:tcW w:w="6982" w:type="dxa"/>
            <w:shd w:val="clear" w:color="auto" w:fill="auto"/>
          </w:tcPr>
          <w:p w14:paraId="3D390627" w14:textId="4474B648"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Termo em português para </w:t>
            </w:r>
            <w:r w:rsidRPr="00A54D32">
              <w:rPr>
                <w:rFonts w:ascii="Arial" w:hAnsi="Arial" w:cs="Arial"/>
                <w:b/>
                <w:i/>
                <w:sz w:val="24"/>
                <w:szCs w:val="24"/>
              </w:rPr>
              <w:t>Ranking</w:t>
            </w:r>
            <w:r w:rsidRPr="004D4FB5">
              <w:rPr>
                <w:rFonts w:ascii="Arial" w:hAnsi="Arial" w:cs="Arial"/>
                <w:b/>
                <w:sz w:val="24"/>
                <w:szCs w:val="24"/>
              </w:rPr>
              <w:t xml:space="preserve">, </w:t>
            </w:r>
            <w:r w:rsidRPr="004D4FB5">
              <w:rPr>
                <w:rFonts w:ascii="Arial" w:hAnsi="Arial" w:cs="Arial"/>
                <w:sz w:val="24"/>
                <w:szCs w:val="24"/>
              </w:rPr>
              <w:t xml:space="preserve">ou seja, onde são listados todos os jogadores e sua posição em relação a seus colegas ou </w:t>
            </w:r>
            <w:r w:rsidR="006E5482">
              <w:rPr>
                <w:rFonts w:ascii="Arial" w:hAnsi="Arial" w:cs="Arial"/>
                <w:sz w:val="24"/>
                <w:szCs w:val="24"/>
              </w:rPr>
              <w:t xml:space="preserve">a </w:t>
            </w:r>
            <w:r w:rsidRPr="004D4FB5">
              <w:rPr>
                <w:rFonts w:ascii="Arial" w:hAnsi="Arial" w:cs="Arial"/>
                <w:sz w:val="24"/>
                <w:szCs w:val="24"/>
              </w:rPr>
              <w:t>outros jogadores.</w:t>
            </w:r>
          </w:p>
        </w:tc>
      </w:tr>
      <w:tr w:rsidR="00695DCB" w:rsidRPr="004D4FB5" w14:paraId="2CD67FD8" w14:textId="77777777" w:rsidTr="000B0916">
        <w:trPr>
          <w:jc w:val="center"/>
        </w:trPr>
        <w:tc>
          <w:tcPr>
            <w:tcW w:w="2079" w:type="dxa"/>
            <w:shd w:val="clear" w:color="auto" w:fill="auto"/>
          </w:tcPr>
          <w:p w14:paraId="5A0A9A5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Níveis</w:t>
            </w:r>
          </w:p>
        </w:tc>
        <w:tc>
          <w:tcPr>
            <w:tcW w:w="6982" w:type="dxa"/>
            <w:shd w:val="clear" w:color="auto" w:fill="auto"/>
          </w:tcPr>
          <w:p w14:paraId="63CF900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graus diferentes de dificuldade que vão sendo apresentados ao jogador no decorrer do tempo.</w:t>
            </w:r>
          </w:p>
        </w:tc>
      </w:tr>
      <w:tr w:rsidR="00695DCB" w:rsidRPr="004D4FB5" w14:paraId="59576714" w14:textId="77777777" w:rsidTr="000B0916">
        <w:trPr>
          <w:jc w:val="center"/>
        </w:trPr>
        <w:tc>
          <w:tcPr>
            <w:tcW w:w="2079" w:type="dxa"/>
            <w:shd w:val="clear" w:color="auto" w:fill="auto"/>
          </w:tcPr>
          <w:p w14:paraId="3BF346A1"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Pontos</w:t>
            </w:r>
          </w:p>
        </w:tc>
        <w:tc>
          <w:tcPr>
            <w:tcW w:w="6982" w:type="dxa"/>
            <w:shd w:val="clear" w:color="auto" w:fill="auto"/>
          </w:tcPr>
          <w:p w14:paraId="7EE95B1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quantidade de pontos acumulados pelo jogador durante determinado momento do jogo</w:t>
            </w:r>
          </w:p>
        </w:tc>
      </w:tr>
      <w:tr w:rsidR="00695DCB" w:rsidRPr="004D4FB5" w14:paraId="136DC8DB" w14:textId="77777777" w:rsidTr="000B0916">
        <w:trPr>
          <w:jc w:val="center"/>
        </w:trPr>
        <w:tc>
          <w:tcPr>
            <w:tcW w:w="2079" w:type="dxa"/>
            <w:shd w:val="clear" w:color="auto" w:fill="auto"/>
          </w:tcPr>
          <w:p w14:paraId="091A444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lastRenderedPageBreak/>
              <w:t>Bens Virtuais</w:t>
            </w:r>
          </w:p>
        </w:tc>
        <w:tc>
          <w:tcPr>
            <w:tcW w:w="6982" w:type="dxa"/>
            <w:shd w:val="clear" w:color="auto" w:fill="auto"/>
          </w:tcPr>
          <w:p w14:paraId="4FB9513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São elementos ou objetos virtuais pelos quais os jogadores estão dispostos a pagar com moeda real ou virtual. </w:t>
            </w:r>
          </w:p>
        </w:tc>
      </w:tr>
      <w:tr w:rsidR="00695DCB" w:rsidRPr="004D4FB5" w14:paraId="4AD75BE3" w14:textId="77777777" w:rsidTr="000B0916">
        <w:trPr>
          <w:jc w:val="center"/>
        </w:trPr>
        <w:tc>
          <w:tcPr>
            <w:tcW w:w="2079" w:type="dxa"/>
            <w:shd w:val="clear" w:color="auto" w:fill="auto"/>
          </w:tcPr>
          <w:p w14:paraId="75BF488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Selos</w:t>
            </w:r>
          </w:p>
        </w:tc>
        <w:tc>
          <w:tcPr>
            <w:tcW w:w="6982" w:type="dxa"/>
            <w:shd w:val="clear" w:color="auto" w:fill="auto"/>
          </w:tcPr>
          <w:p w14:paraId="464E747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São representações visuais específicas das conquistas</w:t>
            </w:r>
          </w:p>
        </w:tc>
      </w:tr>
    </w:tbl>
    <w:p w14:paraId="1901DC5C" w14:textId="63F4FEC3" w:rsidR="00695DCB" w:rsidRPr="00986B6C" w:rsidRDefault="00695DCB" w:rsidP="00986B6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6A95B48" w14:textId="77777777" w:rsidR="00986B6C" w:rsidRDefault="00986B6C" w:rsidP="00DC15D0">
      <w:pPr>
        <w:widowControl w:val="0"/>
        <w:autoSpaceDE w:val="0"/>
        <w:autoSpaceDN w:val="0"/>
        <w:adjustRightInd w:val="0"/>
        <w:spacing w:line="360" w:lineRule="auto"/>
        <w:ind w:firstLine="1134"/>
        <w:jc w:val="both"/>
        <w:rPr>
          <w:rFonts w:ascii="Arial" w:hAnsi="Arial" w:cs="Arial"/>
          <w:color w:val="000000"/>
          <w:sz w:val="24"/>
          <w:szCs w:val="24"/>
        </w:rPr>
      </w:pPr>
    </w:p>
    <w:p w14:paraId="776F7D33" w14:textId="7630D37F" w:rsidR="00695DCB" w:rsidRPr="00310BDC" w:rsidRDefault="00695DCB" w:rsidP="00DC15D0">
      <w:pPr>
        <w:widowControl w:val="0"/>
        <w:autoSpaceDE w:val="0"/>
        <w:autoSpaceDN w:val="0"/>
        <w:adjustRightInd w:val="0"/>
        <w:spacing w:line="360" w:lineRule="auto"/>
        <w:ind w:firstLine="1134"/>
        <w:jc w:val="both"/>
        <w:rPr>
          <w:rFonts w:ascii="Arial" w:hAnsi="Arial" w:cs="Arial"/>
          <w:color w:val="000000"/>
          <w:sz w:val="24"/>
          <w:szCs w:val="24"/>
        </w:rPr>
      </w:pPr>
      <w:r w:rsidRPr="00310BDC">
        <w:rPr>
          <w:rFonts w:ascii="Arial" w:hAnsi="Arial" w:cs="Arial"/>
          <w:color w:val="000000"/>
          <w:sz w:val="24"/>
          <w:szCs w:val="24"/>
        </w:rPr>
        <w:t xml:space="preserve">Em suma, a dinâmica é responsável pelo direcionamento ou estrutura </w:t>
      </w:r>
      <w:r w:rsidR="006E5482">
        <w:rPr>
          <w:rFonts w:ascii="Arial" w:hAnsi="Arial" w:cs="Arial"/>
          <w:color w:val="000000"/>
          <w:sz w:val="24"/>
          <w:szCs w:val="24"/>
        </w:rPr>
        <w:t>do jogo. Por sua vez,</w:t>
      </w:r>
      <w:r w:rsidRPr="00310BDC">
        <w:rPr>
          <w:rFonts w:ascii="Arial" w:hAnsi="Arial" w:cs="Arial"/>
          <w:color w:val="000000"/>
          <w:sz w:val="24"/>
          <w:szCs w:val="24"/>
        </w:rPr>
        <w:t xml:space="preserve"> a mecânica diz respeito aos mecanismos que serão utilizados e para aos quais os componentes são fundamentais.</w:t>
      </w:r>
    </w:p>
    <w:p w14:paraId="0B230E2F" w14:textId="05120C03" w:rsidR="00695DCB" w:rsidRDefault="00695DCB" w:rsidP="00BB6843">
      <w:pPr>
        <w:pStyle w:val="Ttulo2"/>
      </w:pPr>
      <w:bookmarkStart w:id="38" w:name="_Toc499123483"/>
      <w:r>
        <w:t>3.5. Jogadores e seus tipos</w:t>
      </w:r>
      <w:bookmarkEnd w:id="38"/>
    </w:p>
    <w:p w14:paraId="5AE3CFE7"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Segundo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(2003), os jogadores ou </w:t>
      </w:r>
      <w:r w:rsidRPr="003A6653">
        <w:rPr>
          <w:rFonts w:ascii="Arial" w:hAnsi="Arial" w:cs="Arial"/>
          <w:i/>
          <w:color w:val="000000"/>
          <w:sz w:val="24"/>
          <w:szCs w:val="24"/>
        </w:rPr>
        <w:t>players</w:t>
      </w:r>
      <w:r>
        <w:rPr>
          <w:rFonts w:ascii="Arial" w:hAnsi="Arial" w:cs="Arial"/>
          <w:color w:val="000000"/>
          <w:sz w:val="24"/>
          <w:szCs w:val="24"/>
        </w:rPr>
        <w:t xml:space="preserve"> são seres humanos que acessam um mundo virtual, os jogos. Estes se distinguem dos personagens ou </w:t>
      </w:r>
      <w:proofErr w:type="spellStart"/>
      <w:r w:rsidRPr="003A6653">
        <w:rPr>
          <w:rFonts w:ascii="Arial" w:hAnsi="Arial" w:cs="Arial"/>
          <w:i/>
          <w:color w:val="000000"/>
          <w:sz w:val="24"/>
          <w:szCs w:val="24"/>
        </w:rPr>
        <w:t>characters</w:t>
      </w:r>
      <w:proofErr w:type="spellEnd"/>
      <w:r>
        <w:rPr>
          <w:rFonts w:ascii="Arial" w:hAnsi="Arial" w:cs="Arial"/>
          <w:i/>
          <w:color w:val="000000"/>
          <w:sz w:val="24"/>
          <w:szCs w:val="24"/>
        </w:rPr>
        <w:t xml:space="preserve">, </w:t>
      </w:r>
      <w:r>
        <w:rPr>
          <w:rFonts w:ascii="Arial" w:hAnsi="Arial" w:cs="Arial"/>
          <w:color w:val="000000"/>
          <w:sz w:val="24"/>
          <w:szCs w:val="24"/>
        </w:rPr>
        <w:t xml:space="preserve">que são objetos dentro do mundo virtual sobre os quais os jogadores exercem controle. </w:t>
      </w:r>
    </w:p>
    <w:p w14:paraId="70ABBEE9"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Richard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declara que o objetivo dos </w:t>
      </w:r>
      <w:r w:rsidRPr="00310BDC">
        <w:rPr>
          <w:rFonts w:ascii="Arial" w:hAnsi="Arial" w:cs="Arial"/>
          <w:i/>
          <w:color w:val="000000"/>
          <w:sz w:val="24"/>
          <w:szCs w:val="24"/>
        </w:rPr>
        <w:t>designers</w:t>
      </w:r>
      <w:r>
        <w:rPr>
          <w:rFonts w:ascii="Arial" w:hAnsi="Arial" w:cs="Arial"/>
          <w:color w:val="000000"/>
          <w:sz w:val="24"/>
          <w:szCs w:val="24"/>
        </w:rPr>
        <w:t xml:space="preserve"> de jogos é proporcionar uma experiência para os jogadores e não para os personagens. Ele declara que muitos jogadores não se consideram como tal, pois possuem maneiras distintas de se divertirem. O autor descreve quatro categorias de jogadores: os conquistadores, exploradores, socializadores e predadores. </w:t>
      </w:r>
    </w:p>
    <w:p w14:paraId="07C7E35D" w14:textId="0BEBC2FD" w:rsidR="00C21FB4" w:rsidRDefault="00695DCB" w:rsidP="00C21FB4">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Os conquistadores ou </w:t>
      </w:r>
      <w:proofErr w:type="spellStart"/>
      <w:r w:rsidRPr="00F00522">
        <w:rPr>
          <w:rFonts w:ascii="Arial" w:hAnsi="Arial" w:cs="Arial"/>
          <w:i/>
          <w:color w:val="000000"/>
          <w:sz w:val="24"/>
          <w:szCs w:val="24"/>
        </w:rPr>
        <w:t>achievers</w:t>
      </w:r>
      <w:proofErr w:type="spellEnd"/>
      <w:r>
        <w:rPr>
          <w:rFonts w:ascii="Arial" w:hAnsi="Arial" w:cs="Arial"/>
          <w:i/>
          <w:color w:val="000000"/>
          <w:sz w:val="24"/>
          <w:szCs w:val="24"/>
        </w:rPr>
        <w:t xml:space="preserve"> </w:t>
      </w:r>
      <w:r w:rsidRPr="00310BDC">
        <w:rPr>
          <w:rFonts w:ascii="Arial" w:hAnsi="Arial" w:cs="Arial"/>
          <w:color w:val="000000"/>
          <w:sz w:val="24"/>
          <w:szCs w:val="24"/>
        </w:rPr>
        <w:t>são os tipos de jogadores que veem</w:t>
      </w:r>
      <w:r w:rsidRPr="00506EE9">
        <w:rPr>
          <w:rFonts w:ascii="Arial" w:hAnsi="Arial" w:cs="Arial"/>
          <w:color w:val="000000"/>
          <w:sz w:val="24"/>
          <w:szCs w:val="24"/>
        </w:rPr>
        <w:t xml:space="preserve"> os</w:t>
      </w:r>
      <w:r>
        <w:rPr>
          <w:rFonts w:ascii="Arial" w:hAnsi="Arial" w:cs="Arial"/>
          <w:color w:val="000000"/>
          <w:sz w:val="24"/>
          <w:szCs w:val="24"/>
        </w:rPr>
        <w:t xml:space="preserve"> mundos virtuais como jogos cuja finalidade é avançar, aperfeiçoar e vencer, sempre buscando realizações e querendo estar no topo da liderança. No tocante aos exploradores ou </w:t>
      </w:r>
      <w:proofErr w:type="spellStart"/>
      <w:r w:rsidRPr="00405ABE">
        <w:rPr>
          <w:rFonts w:ascii="Arial" w:hAnsi="Arial" w:cs="Arial"/>
          <w:i/>
          <w:color w:val="000000"/>
          <w:sz w:val="24"/>
          <w:szCs w:val="24"/>
        </w:rPr>
        <w:t>explorers</w:t>
      </w:r>
      <w:proofErr w:type="spellEnd"/>
      <w:r>
        <w:rPr>
          <w:rFonts w:ascii="Arial" w:hAnsi="Arial" w:cs="Arial"/>
          <w:i/>
          <w:color w:val="000000"/>
          <w:sz w:val="24"/>
          <w:szCs w:val="24"/>
        </w:rPr>
        <w:t xml:space="preserve">, </w:t>
      </w:r>
      <w:r w:rsidRPr="005A058C">
        <w:rPr>
          <w:rFonts w:ascii="Arial" w:hAnsi="Arial" w:cs="Arial"/>
          <w:color w:val="000000"/>
          <w:sz w:val="24"/>
          <w:szCs w:val="24"/>
        </w:rPr>
        <w:t>eles</w:t>
      </w:r>
      <w:r>
        <w:rPr>
          <w:rFonts w:ascii="Arial" w:hAnsi="Arial" w:cs="Arial"/>
          <w:i/>
          <w:color w:val="000000"/>
          <w:sz w:val="24"/>
          <w:szCs w:val="24"/>
        </w:rPr>
        <w:t xml:space="preserve"> </w:t>
      </w:r>
      <w:r>
        <w:rPr>
          <w:rFonts w:ascii="Arial" w:hAnsi="Arial" w:cs="Arial"/>
          <w:color w:val="000000"/>
          <w:sz w:val="24"/>
          <w:szCs w:val="24"/>
        </w:rPr>
        <w:t xml:space="preserve">veem os mundos virtuais como passatempo, uma leitura ou investigação no qual a recompensa vem da descoberta e da compreensão. Estão sempre buscando descobrir o máximo possível sobre o ambiente dos jogos </w:t>
      </w:r>
      <w:r w:rsidR="00BE224E">
        <w:rPr>
          <w:rFonts w:ascii="Arial" w:hAnsi="Arial" w:cs="Arial"/>
          <w:color w:val="000000"/>
          <w:sz w:val="24"/>
          <w:szCs w:val="24"/>
        </w:rPr>
        <w:t>e seus desafios. Os</w:t>
      </w:r>
      <w:r>
        <w:rPr>
          <w:rFonts w:ascii="Arial" w:hAnsi="Arial" w:cs="Arial"/>
          <w:color w:val="000000"/>
          <w:sz w:val="24"/>
          <w:szCs w:val="24"/>
        </w:rPr>
        <w:t xml:space="preserve"> socializadores ou</w:t>
      </w:r>
      <w:r w:rsidRPr="006F655F">
        <w:rPr>
          <w:rFonts w:ascii="Arial" w:hAnsi="Arial" w:cs="Arial"/>
          <w:i/>
          <w:color w:val="000000"/>
          <w:sz w:val="24"/>
          <w:szCs w:val="24"/>
        </w:rPr>
        <w:t xml:space="preserve"> </w:t>
      </w:r>
      <w:proofErr w:type="spellStart"/>
      <w:r w:rsidRPr="006F655F">
        <w:rPr>
          <w:rFonts w:ascii="Arial" w:hAnsi="Arial" w:cs="Arial"/>
          <w:i/>
          <w:color w:val="000000"/>
          <w:sz w:val="24"/>
          <w:szCs w:val="24"/>
        </w:rPr>
        <w:t>Socializers</w:t>
      </w:r>
      <w:proofErr w:type="spellEnd"/>
      <w:r>
        <w:rPr>
          <w:rFonts w:ascii="Arial" w:hAnsi="Arial" w:cs="Arial"/>
          <w:color w:val="000000"/>
          <w:sz w:val="24"/>
          <w:szCs w:val="24"/>
        </w:rPr>
        <w:t xml:space="preserve">, são pessoas que veem os mundos virtuais como entretenimento, </w:t>
      </w:r>
      <w:proofErr w:type="spellStart"/>
      <w:r>
        <w:rPr>
          <w:rFonts w:ascii="Arial" w:hAnsi="Arial" w:cs="Arial"/>
          <w:color w:val="000000"/>
          <w:sz w:val="24"/>
          <w:szCs w:val="24"/>
        </w:rPr>
        <w:t>tv</w:t>
      </w:r>
      <w:proofErr w:type="spellEnd"/>
      <w:r>
        <w:rPr>
          <w:rFonts w:ascii="Arial" w:hAnsi="Arial" w:cs="Arial"/>
          <w:color w:val="000000"/>
          <w:sz w:val="24"/>
          <w:szCs w:val="24"/>
        </w:rPr>
        <w:t xml:space="preserve"> e clubes. Estão à procura de interação e relacionamento uns com os outros, sendo o jogo o meio pelo qual podem interagir. Finalmente, os predadores ou </w:t>
      </w:r>
      <w:proofErr w:type="spellStart"/>
      <w:r w:rsidRPr="006F655F">
        <w:rPr>
          <w:rFonts w:ascii="Arial" w:hAnsi="Arial" w:cs="Arial"/>
          <w:i/>
          <w:color w:val="000000"/>
          <w:sz w:val="24"/>
          <w:szCs w:val="24"/>
        </w:rPr>
        <w:t>killers</w:t>
      </w:r>
      <w:proofErr w:type="spellEnd"/>
      <w:r>
        <w:rPr>
          <w:rFonts w:ascii="Arial" w:hAnsi="Arial" w:cs="Arial"/>
          <w:color w:val="000000"/>
          <w:sz w:val="24"/>
          <w:szCs w:val="24"/>
        </w:rPr>
        <w:t xml:space="preserve"> entram no jogo para vencer e derrotar o adversário. Sua meta não é apenas vencer, mas eliminar tantos jogadores quanto possível, sendo bastante competitivos.</w:t>
      </w:r>
    </w:p>
    <w:p w14:paraId="1A6A1DDC" w14:textId="41363133" w:rsidR="00C21FB4" w:rsidRDefault="00C21FB4" w:rsidP="00BB6843">
      <w:pPr>
        <w:pStyle w:val="Ttulo2"/>
      </w:pPr>
      <w:bookmarkStart w:id="39" w:name="_Toc499123484"/>
      <w:r>
        <w:lastRenderedPageBreak/>
        <w:t xml:space="preserve">3.6. Aplicabilidade da </w:t>
      </w:r>
      <w:proofErr w:type="spellStart"/>
      <w:r>
        <w:t>gamificação</w:t>
      </w:r>
      <w:proofErr w:type="spellEnd"/>
      <w:r>
        <w:t xml:space="preserve"> em negócios</w:t>
      </w:r>
      <w:bookmarkEnd w:id="39"/>
    </w:p>
    <w:p w14:paraId="740847CD" w14:textId="77777777"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w:t>
      </w:r>
      <w:proofErr w:type="spellStart"/>
      <w:r>
        <w:rPr>
          <w:rFonts w:ascii="Arial" w:hAnsi="Arial" w:cs="Arial"/>
          <w:color w:val="000000"/>
          <w:sz w:val="24"/>
          <w:szCs w:val="24"/>
        </w:rPr>
        <w:t>Cognizant</w:t>
      </w:r>
      <w:proofErr w:type="spellEnd"/>
      <w:r>
        <w:rPr>
          <w:rFonts w:ascii="Arial" w:hAnsi="Arial" w:cs="Arial"/>
          <w:color w:val="000000"/>
          <w:sz w:val="24"/>
          <w:szCs w:val="24"/>
        </w:rPr>
        <w:t xml:space="preserve"> (2013), fornecedor líder de serviços de tecnologia da informação, consultoria e terceirização de processos de negócios, em seu artigo “</w:t>
      </w:r>
      <w:proofErr w:type="spellStart"/>
      <w:r w:rsidRPr="00A24EE8">
        <w:rPr>
          <w:rFonts w:ascii="Arial" w:hAnsi="Arial" w:cs="Arial"/>
          <w:i/>
          <w:color w:val="000000"/>
          <w:sz w:val="24"/>
          <w:szCs w:val="24"/>
        </w:rPr>
        <w:t>Reinventing</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Customer</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Employee</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Engagement</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Through</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Gamification</w:t>
      </w:r>
      <w:proofErr w:type="spellEnd"/>
      <w:r>
        <w:rPr>
          <w:rFonts w:ascii="Arial" w:hAnsi="Arial" w:cs="Arial"/>
          <w:i/>
          <w:color w:val="000000"/>
          <w:sz w:val="24"/>
          <w:szCs w:val="24"/>
        </w:rPr>
        <w:t>”</w:t>
      </w:r>
      <w:r w:rsidRPr="00A24EE8">
        <w:rPr>
          <w:rFonts w:ascii="Arial" w:hAnsi="Arial" w:cs="Arial"/>
          <w:i/>
          <w:color w:val="000000"/>
          <w:sz w:val="24"/>
          <w:szCs w:val="24"/>
        </w:rPr>
        <w:t xml:space="preserve"> </w:t>
      </w:r>
      <w:r>
        <w:rPr>
          <w:rFonts w:ascii="Arial" w:hAnsi="Arial" w:cs="Arial"/>
          <w:color w:val="000000"/>
          <w:sz w:val="24"/>
          <w:szCs w:val="24"/>
        </w:rPr>
        <w:t xml:space="preserve">menciona que, através da </w:t>
      </w:r>
      <w:proofErr w:type="spellStart"/>
      <w:r>
        <w:rPr>
          <w:rFonts w:ascii="Arial" w:hAnsi="Arial" w:cs="Arial"/>
          <w:color w:val="000000"/>
          <w:sz w:val="24"/>
          <w:szCs w:val="24"/>
        </w:rPr>
        <w:t>gamificação</w:t>
      </w:r>
      <w:proofErr w:type="spellEnd"/>
      <w:r>
        <w:rPr>
          <w:rFonts w:ascii="Arial" w:hAnsi="Arial" w:cs="Arial"/>
          <w:color w:val="000000"/>
          <w:sz w:val="24"/>
          <w:szCs w:val="24"/>
        </w:rPr>
        <w:t>, as empresas podem aumentar a fidelização a uma marca, promover o engajamento do cliente, impulsionar a inovação, favorecer a saúde dos colaboradores, solucionar problemas, melhorar o atendimento ao cliente e acelerar o envolvimento dos funcionários.</w:t>
      </w:r>
    </w:p>
    <w:p w14:paraId="7CB77D3A" w14:textId="7BA164E6"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benefícios que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pode gerar dentro da organização são inúmeros, visto que esta pode estar baseada em jogos, psicologia, marketing, dentre outras áreas. Há muitos estudos relacionados ao ser humano que se aprofundam em como motivar e atrair cada vez mais a atenção e o interesse das pessoas para um certo tema</w:t>
      </w:r>
      <w:r w:rsidR="00FB5EA1">
        <w:rPr>
          <w:rFonts w:ascii="Arial" w:hAnsi="Arial" w:cs="Arial"/>
          <w:color w:val="000000"/>
          <w:sz w:val="24"/>
          <w:szCs w:val="24"/>
        </w:rPr>
        <w:t>.</w:t>
      </w:r>
      <w:r>
        <w:rPr>
          <w:rFonts w:ascii="Arial" w:hAnsi="Arial" w:cs="Arial"/>
          <w:color w:val="000000"/>
          <w:sz w:val="24"/>
          <w:szCs w:val="24"/>
        </w:rPr>
        <w:t xml:space="preserve"> </w:t>
      </w:r>
      <w:r w:rsidR="00FB5EA1">
        <w:rPr>
          <w:rFonts w:ascii="Arial" w:hAnsi="Arial" w:cs="Arial"/>
          <w:color w:val="000000"/>
          <w:sz w:val="24"/>
          <w:szCs w:val="24"/>
        </w:rPr>
        <w:t>N</w:t>
      </w:r>
      <w:r>
        <w:rPr>
          <w:rFonts w:ascii="Arial" w:hAnsi="Arial" w:cs="Arial"/>
          <w:color w:val="000000"/>
          <w:sz w:val="24"/>
          <w:szCs w:val="24"/>
        </w:rPr>
        <w:t>e</w:t>
      </w:r>
      <w:r w:rsidR="00FB5EA1">
        <w:rPr>
          <w:rFonts w:ascii="Arial" w:hAnsi="Arial" w:cs="Arial"/>
          <w:color w:val="000000"/>
          <w:sz w:val="24"/>
          <w:szCs w:val="24"/>
        </w:rPr>
        <w:t>sse sentido,</w:t>
      </w:r>
      <w:r>
        <w:rPr>
          <w:rFonts w:ascii="Arial" w:hAnsi="Arial" w:cs="Arial"/>
          <w:color w:val="000000"/>
          <w:sz w:val="24"/>
          <w:szCs w:val="24"/>
        </w:rPr>
        <w:t xml:space="preserv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é uma área emergente que vem tomando forma e que se mostra uma ferramenta eficaz no que tange a esses dois aspectos. O intuito é possibilitar desenvolvimento individual e coletivo dos colaboradores de uma organização, garantindo melhores desempenhos.</w:t>
      </w:r>
    </w:p>
    <w:p w14:paraId="264C20B8" w14:textId="77777777" w:rsidR="00C21FB4" w:rsidRDefault="00C21FB4"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518FF60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1ADF4E4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03CBCA4D"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3C1C95C9" w14:textId="77777777" w:rsidR="00695DCB" w:rsidRDefault="00695DCB" w:rsidP="00DC15D0">
      <w:pPr>
        <w:widowControl w:val="0"/>
        <w:autoSpaceDE w:val="0"/>
        <w:autoSpaceDN w:val="0"/>
        <w:adjustRightInd w:val="0"/>
        <w:spacing w:after="0" w:line="360" w:lineRule="auto"/>
        <w:ind w:firstLine="1134"/>
        <w:jc w:val="both"/>
        <w:rPr>
          <w:rFonts w:ascii="Arial" w:hAnsi="Arial" w:cs="Arial"/>
          <w:b/>
          <w:sz w:val="24"/>
          <w:szCs w:val="24"/>
        </w:rPr>
      </w:pPr>
    </w:p>
    <w:p w14:paraId="2FAB0122" w14:textId="77777777" w:rsidR="00695DCB" w:rsidRDefault="00695DCB" w:rsidP="00DC15D0">
      <w:pPr>
        <w:spacing w:after="0" w:line="360" w:lineRule="auto"/>
        <w:ind w:firstLine="1134"/>
        <w:jc w:val="both"/>
        <w:rPr>
          <w:rFonts w:ascii="Arial" w:hAnsi="Arial" w:cs="Arial"/>
          <w:sz w:val="24"/>
          <w:szCs w:val="24"/>
        </w:rPr>
      </w:pPr>
    </w:p>
    <w:p w14:paraId="4E574945" w14:textId="77777777" w:rsidR="0001491E" w:rsidRDefault="0001491E" w:rsidP="00DC15D0">
      <w:pPr>
        <w:spacing w:after="0" w:line="360" w:lineRule="auto"/>
        <w:ind w:firstLine="1134"/>
        <w:jc w:val="both"/>
        <w:rPr>
          <w:rFonts w:ascii="Arial" w:hAnsi="Arial" w:cs="Arial"/>
          <w:sz w:val="24"/>
          <w:szCs w:val="24"/>
        </w:rPr>
      </w:pPr>
    </w:p>
    <w:p w14:paraId="05A2C6B1" w14:textId="77777777" w:rsidR="0001491E" w:rsidRDefault="0001491E" w:rsidP="00DC15D0">
      <w:pPr>
        <w:spacing w:after="0" w:line="360" w:lineRule="auto"/>
        <w:ind w:firstLine="1134"/>
        <w:jc w:val="both"/>
        <w:rPr>
          <w:rFonts w:ascii="Arial" w:hAnsi="Arial" w:cs="Arial"/>
          <w:sz w:val="24"/>
          <w:szCs w:val="24"/>
        </w:rPr>
      </w:pPr>
    </w:p>
    <w:p w14:paraId="50AD39FC" w14:textId="77777777" w:rsidR="0001491E" w:rsidRDefault="0001491E" w:rsidP="00DC15D0">
      <w:pPr>
        <w:spacing w:after="0" w:line="360" w:lineRule="auto"/>
        <w:ind w:firstLine="1134"/>
        <w:jc w:val="both"/>
        <w:rPr>
          <w:rFonts w:ascii="Arial" w:hAnsi="Arial" w:cs="Arial"/>
          <w:sz w:val="24"/>
          <w:szCs w:val="24"/>
        </w:rPr>
      </w:pPr>
    </w:p>
    <w:p w14:paraId="20964F8A" w14:textId="77777777" w:rsidR="0001491E" w:rsidRDefault="0001491E" w:rsidP="00DC15D0">
      <w:pPr>
        <w:spacing w:after="0" w:line="360" w:lineRule="auto"/>
        <w:ind w:firstLine="1134"/>
        <w:jc w:val="both"/>
        <w:rPr>
          <w:rFonts w:ascii="Arial" w:hAnsi="Arial" w:cs="Arial"/>
          <w:sz w:val="24"/>
          <w:szCs w:val="24"/>
        </w:rPr>
      </w:pPr>
    </w:p>
    <w:p w14:paraId="4176368D" w14:textId="77777777" w:rsidR="0001491E" w:rsidRDefault="0001491E" w:rsidP="00DC15D0">
      <w:pPr>
        <w:spacing w:after="0" w:line="360" w:lineRule="auto"/>
        <w:ind w:firstLine="1134"/>
        <w:jc w:val="both"/>
        <w:rPr>
          <w:rFonts w:ascii="Arial" w:hAnsi="Arial" w:cs="Arial"/>
          <w:sz w:val="24"/>
          <w:szCs w:val="24"/>
        </w:rPr>
      </w:pPr>
    </w:p>
    <w:p w14:paraId="6F179BC2" w14:textId="77777777" w:rsidR="0001491E" w:rsidRDefault="0001491E" w:rsidP="00DC15D0">
      <w:pPr>
        <w:spacing w:after="0" w:line="360" w:lineRule="auto"/>
        <w:ind w:firstLine="1134"/>
        <w:jc w:val="both"/>
        <w:rPr>
          <w:rFonts w:ascii="Arial" w:hAnsi="Arial" w:cs="Arial"/>
          <w:sz w:val="24"/>
          <w:szCs w:val="24"/>
        </w:rPr>
      </w:pPr>
    </w:p>
    <w:p w14:paraId="77BF47D3" w14:textId="5E2FAFAD" w:rsidR="00221AE7" w:rsidRDefault="00221AE7" w:rsidP="00BB6843">
      <w:pPr>
        <w:pStyle w:val="Ttulo1"/>
      </w:pPr>
      <w:bookmarkStart w:id="40" w:name="_Toc499123485"/>
      <w:r>
        <w:lastRenderedPageBreak/>
        <w:t>4</w:t>
      </w:r>
      <w:r w:rsidRPr="00F44B1A">
        <w:t xml:space="preserve"> </w:t>
      </w:r>
      <w:r>
        <w:t>FERRAMENTA</w:t>
      </w:r>
      <w:bookmarkEnd w:id="40"/>
      <w:r w:rsidRPr="00F44B1A">
        <w:t xml:space="preserve"> </w:t>
      </w:r>
    </w:p>
    <w:p w14:paraId="7ABFBFD7" w14:textId="77777777" w:rsidR="004B28C4" w:rsidRPr="004B28C4" w:rsidRDefault="004B28C4" w:rsidP="004B28C4"/>
    <w:p w14:paraId="00336EA7" w14:textId="2B4CA0F4" w:rsidR="00221AE7" w:rsidRPr="001C4DC8" w:rsidRDefault="00221AE7" w:rsidP="00221AE7">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D54555">
        <w:rPr>
          <w:rFonts w:ascii="Arial" w:hAnsi="Arial" w:cs="Arial"/>
          <w:color w:val="1D262A"/>
          <w:sz w:val="24"/>
          <w:szCs w:val="24"/>
        </w:rPr>
        <w:t xml:space="preserve">Este capítulo trata da especificação e contextualização da ferramenta </w:t>
      </w:r>
      <w:r w:rsidRPr="00594759">
        <w:rPr>
          <w:rFonts w:ascii="Arial" w:hAnsi="Arial" w:cs="Arial"/>
          <w:i/>
          <w:color w:val="1D262A"/>
          <w:sz w:val="24"/>
          <w:szCs w:val="24"/>
        </w:rPr>
        <w:t>Jornada do Gerente</w:t>
      </w:r>
      <w:r w:rsidR="00594759">
        <w:rPr>
          <w:rFonts w:ascii="MS Mincho" w:eastAsia="MS Mincho" w:hAnsi="MS Mincho" w:cs="MS Mincho"/>
          <w:color w:val="1D262A"/>
          <w:sz w:val="24"/>
          <w:szCs w:val="24"/>
        </w:rPr>
        <w:t xml:space="preserve"> </w:t>
      </w:r>
      <w:r w:rsidRPr="00D54555">
        <w:rPr>
          <w:rFonts w:ascii="Arial" w:hAnsi="Arial" w:cs="Arial"/>
          <w:color w:val="1D262A"/>
          <w:sz w:val="24"/>
          <w:szCs w:val="24"/>
        </w:rPr>
        <w:t xml:space="preserve">que utiliza alguns dos elementos dos jogos descritos no Capítulo 4 e é composta por uma parte web e a outra para dispositivos móveis. Além disso serão também descritas suas funcionalidades e a arquitetura da solução. </w:t>
      </w:r>
    </w:p>
    <w:p w14:paraId="0ED42FF4" w14:textId="7D4057F0" w:rsidR="00502160" w:rsidRPr="00502160" w:rsidRDefault="00221AE7" w:rsidP="00502160">
      <w:pPr>
        <w:pStyle w:val="Ttulo2"/>
        <w:rPr>
          <w:bCs/>
          <w:szCs w:val="24"/>
        </w:rPr>
      </w:pPr>
      <w:bookmarkStart w:id="41" w:name="_Toc499123486"/>
      <w:r w:rsidRPr="00DE13FD">
        <w:rPr>
          <w:bCs/>
          <w:szCs w:val="24"/>
        </w:rPr>
        <w:t>4.1. Contextualização</w:t>
      </w:r>
      <w:bookmarkEnd w:id="41"/>
    </w:p>
    <w:p w14:paraId="465BB1B3" w14:textId="61177931"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b/>
          <w:color w:val="000000"/>
          <w:sz w:val="24"/>
          <w:szCs w:val="24"/>
        </w:rPr>
        <w:tab/>
      </w:r>
      <w:r w:rsidRPr="00623D7F">
        <w:rPr>
          <w:rFonts w:ascii="Arial" w:hAnsi="Arial" w:cs="Arial"/>
          <w:color w:val="000000"/>
          <w:sz w:val="24"/>
          <w:szCs w:val="24"/>
        </w:rPr>
        <w:t xml:space="preserve">O aplicativo </w:t>
      </w:r>
      <w:r w:rsidRPr="009F7957">
        <w:rPr>
          <w:rFonts w:ascii="Arial" w:hAnsi="Arial" w:cs="Arial"/>
          <w:i/>
          <w:color w:val="000000"/>
          <w:sz w:val="24"/>
          <w:szCs w:val="24"/>
        </w:rPr>
        <w:t>Jornada do Gerente</w:t>
      </w:r>
      <w:r w:rsidRPr="00623D7F">
        <w:rPr>
          <w:rFonts w:ascii="Arial" w:hAnsi="Arial" w:cs="Arial"/>
          <w:color w:val="000000"/>
          <w:sz w:val="24"/>
          <w:szCs w:val="24"/>
        </w:rPr>
        <w:t xml:space="preserve"> surgiu através de uma conversa com um gerente de projetos de uma instituição pública. Tal gerente aplicou </w:t>
      </w:r>
      <w:r>
        <w:rPr>
          <w:rFonts w:ascii="Arial" w:hAnsi="Arial" w:cs="Arial"/>
          <w:color w:val="000000"/>
          <w:sz w:val="24"/>
          <w:szCs w:val="24"/>
        </w:rPr>
        <w:t>conceitos lúdicos</w:t>
      </w:r>
      <w:r w:rsidRPr="00623D7F">
        <w:rPr>
          <w:rFonts w:ascii="Arial" w:hAnsi="Arial" w:cs="Arial"/>
          <w:color w:val="000000"/>
          <w:sz w:val="24"/>
          <w:szCs w:val="24"/>
        </w:rPr>
        <w:t xml:space="preserve"> no </w:t>
      </w:r>
      <w:r w:rsidRPr="00F72DC4">
        <w:rPr>
          <w:rFonts w:ascii="Arial" w:hAnsi="Arial" w:cs="Arial"/>
          <w:color w:val="000000"/>
          <w:sz w:val="24"/>
          <w:szCs w:val="24"/>
        </w:rPr>
        <w:t xml:space="preserve">processo de gerenciamento de projetos </w:t>
      </w:r>
      <w:r w:rsidRPr="00623D7F">
        <w:rPr>
          <w:rFonts w:ascii="Arial" w:hAnsi="Arial" w:cs="Arial"/>
          <w:color w:val="000000"/>
          <w:sz w:val="24"/>
          <w:szCs w:val="24"/>
        </w:rPr>
        <w:t xml:space="preserve">existente dentro </w:t>
      </w:r>
      <w:r w:rsidR="009F7957">
        <w:rPr>
          <w:rFonts w:ascii="Arial" w:hAnsi="Arial" w:cs="Arial"/>
          <w:color w:val="000000"/>
          <w:sz w:val="24"/>
          <w:szCs w:val="24"/>
        </w:rPr>
        <w:t>daquela</w:t>
      </w:r>
      <w:r w:rsidRPr="00623D7F">
        <w:rPr>
          <w:rFonts w:ascii="Arial" w:hAnsi="Arial" w:cs="Arial"/>
          <w:color w:val="000000"/>
          <w:sz w:val="24"/>
          <w:szCs w:val="24"/>
        </w:rPr>
        <w:t xml:space="preserve"> </w:t>
      </w:r>
      <w:r w:rsidRPr="00F72DC4">
        <w:rPr>
          <w:rFonts w:ascii="Arial" w:hAnsi="Arial" w:cs="Arial"/>
          <w:color w:val="000000"/>
          <w:sz w:val="24"/>
          <w:szCs w:val="24"/>
        </w:rPr>
        <w:t>instituição</w:t>
      </w:r>
      <w:r>
        <w:rPr>
          <w:rFonts w:ascii="Arial" w:hAnsi="Arial" w:cs="Arial"/>
          <w:color w:val="000000"/>
          <w:sz w:val="24"/>
          <w:szCs w:val="24"/>
        </w:rPr>
        <w:t xml:space="preserve">, mudando o cenário de forma que se tornasse um processo divertido. Contudo, </w:t>
      </w:r>
      <w:r w:rsidR="009F7957">
        <w:rPr>
          <w:rFonts w:ascii="Arial" w:hAnsi="Arial" w:cs="Arial"/>
          <w:color w:val="000000"/>
          <w:sz w:val="24"/>
          <w:szCs w:val="24"/>
        </w:rPr>
        <w:t>n</w:t>
      </w:r>
      <w:r>
        <w:rPr>
          <w:rFonts w:ascii="Arial" w:hAnsi="Arial" w:cs="Arial"/>
          <w:color w:val="000000"/>
          <w:sz w:val="24"/>
          <w:szCs w:val="24"/>
        </w:rPr>
        <w:t>a solução apresentada pelo gerente de projetos supracitado</w:t>
      </w:r>
      <w:r w:rsidR="009F7957">
        <w:rPr>
          <w:rFonts w:ascii="Arial" w:hAnsi="Arial" w:cs="Arial"/>
          <w:color w:val="000000"/>
          <w:sz w:val="24"/>
          <w:szCs w:val="24"/>
        </w:rPr>
        <w:t>,</w:t>
      </w:r>
      <w:r>
        <w:rPr>
          <w:rFonts w:ascii="Arial" w:hAnsi="Arial" w:cs="Arial"/>
          <w:color w:val="000000"/>
          <w:sz w:val="24"/>
          <w:szCs w:val="24"/>
        </w:rPr>
        <w:t xml:space="preserve"> havia algumas limitações que posteriormente foram vencidas com a criação do aplicativo</w:t>
      </w:r>
      <w:r w:rsidRPr="00623D7F">
        <w:rPr>
          <w:rFonts w:ascii="Arial" w:hAnsi="Arial" w:cs="Arial"/>
          <w:color w:val="000000"/>
          <w:sz w:val="24"/>
          <w:szCs w:val="24"/>
        </w:rPr>
        <w:t>.</w:t>
      </w:r>
    </w:p>
    <w:p w14:paraId="46BCEA22" w14:textId="77777777"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color w:val="000000"/>
          <w:sz w:val="24"/>
          <w:szCs w:val="24"/>
        </w:rPr>
        <w:tab/>
      </w:r>
      <w:r>
        <w:rPr>
          <w:rFonts w:ascii="Arial" w:hAnsi="Arial" w:cs="Arial"/>
          <w:color w:val="000000"/>
          <w:sz w:val="24"/>
          <w:szCs w:val="24"/>
        </w:rPr>
        <w:t>Através d</w:t>
      </w:r>
      <w:r w:rsidRPr="00623D7F">
        <w:rPr>
          <w:rFonts w:ascii="Arial" w:hAnsi="Arial" w:cs="Arial"/>
          <w:color w:val="000000"/>
          <w:sz w:val="24"/>
          <w:szCs w:val="24"/>
        </w:rPr>
        <w:t>o uso da tecnologia, observou-se uma oportunidade para aprimorar e ampliar a ideia anteriormente proposta</w:t>
      </w:r>
      <w:r>
        <w:rPr>
          <w:rFonts w:ascii="Arial" w:hAnsi="Arial" w:cs="Arial"/>
          <w:color w:val="000000"/>
          <w:sz w:val="24"/>
          <w:szCs w:val="24"/>
        </w:rPr>
        <w:t>, criando-se um jogo que estendesse e aprimorasse os conceitos lúdicos aplicados ao processo</w:t>
      </w:r>
      <w:r w:rsidRPr="00623D7F">
        <w:rPr>
          <w:rFonts w:ascii="Arial" w:hAnsi="Arial" w:cs="Arial"/>
          <w:color w:val="000000"/>
          <w:sz w:val="24"/>
          <w:szCs w:val="24"/>
        </w:rPr>
        <w:t xml:space="preserve">. </w:t>
      </w:r>
      <w:r>
        <w:rPr>
          <w:rFonts w:ascii="Arial" w:hAnsi="Arial" w:cs="Arial"/>
          <w:color w:val="000000"/>
          <w:sz w:val="24"/>
          <w:szCs w:val="24"/>
        </w:rPr>
        <w:t>Além do</w:t>
      </w:r>
      <w:r w:rsidRPr="00623D7F">
        <w:rPr>
          <w:rFonts w:ascii="Arial" w:hAnsi="Arial" w:cs="Arial"/>
          <w:color w:val="000000"/>
          <w:sz w:val="24"/>
          <w:szCs w:val="24"/>
        </w:rPr>
        <w:t xml:space="preserve"> cenário da instituição </w:t>
      </w:r>
      <w:r>
        <w:rPr>
          <w:rFonts w:ascii="Arial" w:hAnsi="Arial" w:cs="Arial"/>
          <w:color w:val="000000"/>
          <w:sz w:val="24"/>
          <w:szCs w:val="24"/>
        </w:rPr>
        <w:t xml:space="preserve">ser </w:t>
      </w:r>
      <w:r w:rsidRPr="00623D7F">
        <w:rPr>
          <w:rFonts w:ascii="Arial" w:hAnsi="Arial" w:cs="Arial"/>
          <w:color w:val="000000"/>
          <w:sz w:val="24"/>
          <w:szCs w:val="24"/>
        </w:rPr>
        <w:t xml:space="preserve">totalmente propício para </w:t>
      </w:r>
      <w:r>
        <w:rPr>
          <w:rFonts w:ascii="Arial" w:hAnsi="Arial" w:cs="Arial"/>
          <w:color w:val="000000"/>
          <w:sz w:val="24"/>
          <w:szCs w:val="24"/>
        </w:rPr>
        <w:t>tanto</w:t>
      </w:r>
      <w:r w:rsidRPr="00623D7F">
        <w:rPr>
          <w:rFonts w:ascii="Arial" w:hAnsi="Arial" w:cs="Arial"/>
          <w:color w:val="000000"/>
          <w:sz w:val="24"/>
          <w:szCs w:val="24"/>
        </w:rPr>
        <w:t xml:space="preserve">, </w:t>
      </w:r>
      <w:r>
        <w:rPr>
          <w:rFonts w:ascii="Arial" w:hAnsi="Arial" w:cs="Arial"/>
          <w:color w:val="000000"/>
          <w:sz w:val="24"/>
          <w:szCs w:val="24"/>
        </w:rPr>
        <w:t>essa</w:t>
      </w:r>
      <w:r w:rsidRPr="00623D7F">
        <w:rPr>
          <w:rFonts w:ascii="Arial" w:hAnsi="Arial" w:cs="Arial"/>
          <w:color w:val="000000"/>
          <w:sz w:val="24"/>
          <w:szCs w:val="24"/>
        </w:rPr>
        <w:t xml:space="preserve"> visão diferenciada</w:t>
      </w:r>
      <w:r>
        <w:rPr>
          <w:rFonts w:ascii="Arial" w:hAnsi="Arial" w:cs="Arial"/>
          <w:color w:val="000000"/>
          <w:sz w:val="24"/>
          <w:szCs w:val="24"/>
        </w:rPr>
        <w:t xml:space="preserve"> poderia </w:t>
      </w:r>
      <w:r w:rsidRPr="00623D7F">
        <w:rPr>
          <w:rFonts w:ascii="Arial" w:hAnsi="Arial" w:cs="Arial"/>
          <w:color w:val="000000"/>
          <w:sz w:val="24"/>
          <w:szCs w:val="24"/>
        </w:rPr>
        <w:t xml:space="preserve">ser </w:t>
      </w:r>
      <w:r>
        <w:rPr>
          <w:rFonts w:ascii="Arial" w:hAnsi="Arial" w:cs="Arial"/>
          <w:color w:val="000000"/>
          <w:sz w:val="24"/>
          <w:szCs w:val="24"/>
        </w:rPr>
        <w:t xml:space="preserve">replicada </w:t>
      </w:r>
      <w:r w:rsidRPr="00623D7F">
        <w:rPr>
          <w:rFonts w:ascii="Arial" w:hAnsi="Arial" w:cs="Arial"/>
          <w:color w:val="000000"/>
          <w:sz w:val="24"/>
          <w:szCs w:val="24"/>
        </w:rPr>
        <w:t>em qualquer empresa que possu</w:t>
      </w:r>
      <w:r>
        <w:rPr>
          <w:rFonts w:ascii="Arial" w:hAnsi="Arial" w:cs="Arial"/>
          <w:color w:val="000000"/>
          <w:sz w:val="24"/>
          <w:szCs w:val="24"/>
        </w:rPr>
        <w:t>ísse</w:t>
      </w:r>
      <w:r w:rsidRPr="00623D7F">
        <w:rPr>
          <w:rFonts w:ascii="Arial" w:hAnsi="Arial" w:cs="Arial"/>
          <w:color w:val="000000"/>
          <w:sz w:val="24"/>
          <w:szCs w:val="24"/>
        </w:rPr>
        <w:t xml:space="preserve"> um processo ou trabalho repetitivo, com um conjunto de atividades estruturadas e definidas.  </w:t>
      </w:r>
    </w:p>
    <w:p w14:paraId="586EE67A" w14:textId="77777777" w:rsidR="00221AE7" w:rsidRPr="00623D7F" w:rsidRDefault="00221AE7" w:rsidP="005C1C98">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rPr>
        <w:t xml:space="preserve">A repartição pública em questão utiliza o </w:t>
      </w:r>
      <w:r w:rsidRPr="001C4DC8">
        <w:rPr>
          <w:rFonts w:ascii="Arial" w:hAnsi="Arial" w:cs="Arial"/>
          <w:color w:val="000000"/>
          <w:sz w:val="24"/>
          <w:szCs w:val="24"/>
        </w:rPr>
        <w:t>software</w:t>
      </w:r>
      <w:r w:rsidRPr="00623D7F">
        <w:rPr>
          <w:rFonts w:ascii="Arial" w:hAnsi="Arial" w:cs="Arial"/>
          <w:color w:val="000000"/>
          <w:sz w:val="24"/>
          <w:szCs w:val="24"/>
        </w:rPr>
        <w:t xml:space="preserve"> </w:t>
      </w:r>
      <w:r w:rsidRPr="001C4DC8">
        <w:rPr>
          <w:rFonts w:ascii="Arial" w:hAnsi="Arial" w:cs="Arial"/>
          <w:color w:val="000000"/>
          <w:sz w:val="24"/>
          <w:szCs w:val="24"/>
          <w:shd w:val="clear" w:color="auto" w:fill="FFFFFF"/>
        </w:rPr>
        <w:t>Microsoft SharePoint</w:t>
      </w:r>
      <w:r w:rsidRPr="00623D7F">
        <w:rPr>
          <w:rFonts w:ascii="Arial" w:hAnsi="Arial" w:cs="Arial"/>
          <w:color w:val="000000"/>
          <w:sz w:val="24"/>
          <w:szCs w:val="24"/>
          <w:shd w:val="clear" w:color="auto" w:fill="FFFFFF"/>
        </w:rPr>
        <w:t xml:space="preserve"> para guardar e compartilhar conteúdo corporativo</w:t>
      </w:r>
      <w:r>
        <w:rPr>
          <w:rFonts w:ascii="Arial" w:hAnsi="Arial" w:cs="Arial"/>
          <w:color w:val="000000"/>
          <w:sz w:val="24"/>
          <w:szCs w:val="24"/>
          <w:shd w:val="clear" w:color="auto" w:fill="FFFFFF"/>
        </w:rPr>
        <w:t xml:space="preserve"> associado ao gerenciamento de projetos</w:t>
      </w:r>
      <w:r w:rsidRPr="00623D7F">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Em particular</w:t>
      </w:r>
      <w:r w:rsidRPr="00623D7F">
        <w:rPr>
          <w:rFonts w:ascii="Arial" w:hAnsi="Arial" w:cs="Arial"/>
          <w:color w:val="000000"/>
          <w:sz w:val="24"/>
          <w:szCs w:val="24"/>
          <w:shd w:val="clear" w:color="auto" w:fill="FFFFFF"/>
        </w:rPr>
        <w:t xml:space="preserve">, o Sharepoint é uma ferramenta para gerenciar conteúdo online, criar aplicações e sites. </w:t>
      </w:r>
    </w:p>
    <w:p w14:paraId="318CC524" w14:textId="4EC61738" w:rsidR="00221AE7" w:rsidRDefault="00221AE7" w:rsidP="00F412AE">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shd w:val="clear" w:color="auto" w:fill="FFFFFF"/>
        </w:rPr>
        <w:t xml:space="preserve">Desta forma, </w:t>
      </w:r>
      <w:r>
        <w:rPr>
          <w:rFonts w:ascii="Arial" w:hAnsi="Arial" w:cs="Arial"/>
          <w:color w:val="000000"/>
          <w:sz w:val="24"/>
          <w:szCs w:val="24"/>
          <w:shd w:val="clear" w:color="auto" w:fill="FFFFFF"/>
        </w:rPr>
        <w:t xml:space="preserve">a proposta inicial foi desenvolver um aplicativo que </w:t>
      </w:r>
      <w:r w:rsidRPr="00623D7F">
        <w:rPr>
          <w:rFonts w:ascii="Arial" w:hAnsi="Arial" w:cs="Arial"/>
          <w:color w:val="000000"/>
          <w:sz w:val="24"/>
          <w:szCs w:val="24"/>
          <w:shd w:val="clear" w:color="auto" w:fill="FFFFFF"/>
        </w:rPr>
        <w:t>consumi</w:t>
      </w:r>
      <w:r>
        <w:rPr>
          <w:rFonts w:ascii="Arial" w:hAnsi="Arial" w:cs="Arial"/>
          <w:color w:val="000000"/>
          <w:sz w:val="24"/>
          <w:szCs w:val="24"/>
          <w:shd w:val="clear" w:color="auto" w:fill="FFFFFF"/>
        </w:rPr>
        <w:t>sse</w:t>
      </w:r>
      <w:r w:rsidRPr="00623D7F">
        <w:rPr>
          <w:rFonts w:ascii="Arial" w:hAnsi="Arial" w:cs="Arial"/>
          <w:color w:val="000000"/>
          <w:sz w:val="24"/>
          <w:szCs w:val="24"/>
          <w:shd w:val="clear" w:color="auto" w:fill="FFFFFF"/>
        </w:rPr>
        <w:t xml:space="preserve"> informações do </w:t>
      </w:r>
      <w:r w:rsidRPr="00623D7F">
        <w:rPr>
          <w:rFonts w:ascii="Arial" w:hAnsi="Arial" w:cs="Arial"/>
          <w:i/>
          <w:color w:val="000000"/>
          <w:sz w:val="24"/>
          <w:szCs w:val="24"/>
          <w:shd w:val="clear" w:color="auto" w:fill="FFFFFF"/>
        </w:rPr>
        <w:t>SharePoint</w:t>
      </w:r>
      <w:r w:rsidRPr="00623D7F">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w:t>
      </w:r>
      <w:r w:rsidRPr="00623D7F">
        <w:rPr>
          <w:rFonts w:ascii="Arial" w:hAnsi="Arial" w:cs="Arial"/>
          <w:color w:val="000000"/>
          <w:sz w:val="24"/>
          <w:szCs w:val="24"/>
          <w:shd w:val="clear" w:color="auto" w:fill="FFFFFF"/>
        </w:rPr>
        <w:t xml:space="preserve">como por exemplo as informações dos projetos e dos usuários da </w:t>
      </w:r>
      <w:r w:rsidR="009F7957">
        <w:rPr>
          <w:rFonts w:ascii="Arial" w:hAnsi="Arial" w:cs="Arial"/>
          <w:color w:val="000000"/>
          <w:sz w:val="24"/>
          <w:szCs w:val="24"/>
          <w:shd w:val="clear" w:color="auto" w:fill="FFFFFF"/>
        </w:rPr>
        <w:t>organização,</w:t>
      </w:r>
      <w:r w:rsidRPr="00623D7F">
        <w:rPr>
          <w:rFonts w:ascii="Arial" w:hAnsi="Arial" w:cs="Arial"/>
          <w:color w:val="000000"/>
          <w:sz w:val="24"/>
          <w:szCs w:val="24"/>
          <w:shd w:val="clear" w:color="auto" w:fill="FFFFFF"/>
        </w:rPr>
        <w:t xml:space="preserve"> </w:t>
      </w:r>
      <w:r w:rsidR="009F7957">
        <w:rPr>
          <w:rFonts w:ascii="Arial" w:hAnsi="Arial" w:cs="Arial"/>
          <w:color w:val="000000"/>
          <w:sz w:val="24"/>
          <w:szCs w:val="24"/>
          <w:shd w:val="clear" w:color="auto" w:fill="FFFFFF"/>
        </w:rPr>
        <w:t>s</w:t>
      </w:r>
      <w:r>
        <w:rPr>
          <w:rFonts w:ascii="Arial" w:hAnsi="Arial" w:cs="Arial"/>
          <w:color w:val="000000"/>
          <w:sz w:val="24"/>
          <w:szCs w:val="24"/>
          <w:shd w:val="clear" w:color="auto" w:fill="FFFFFF"/>
        </w:rPr>
        <w:t>endo tal organização,</w:t>
      </w:r>
      <w:r>
        <w:rPr>
          <w:rFonts w:ascii="Arial" w:hAnsi="Arial" w:cs="Arial"/>
          <w:color w:val="000000"/>
          <w:sz w:val="24"/>
          <w:szCs w:val="24"/>
        </w:rPr>
        <w:t xml:space="preserve"> ambiente para a pesquisa e coleta de informações necessárias e utilizadas na solução proposta.</w:t>
      </w:r>
      <w:r w:rsidRPr="00623D7F">
        <w:rPr>
          <w:rFonts w:ascii="Arial" w:hAnsi="Arial" w:cs="Arial"/>
          <w:color w:val="000000"/>
          <w:sz w:val="24"/>
          <w:szCs w:val="24"/>
          <w:shd w:val="clear" w:color="auto" w:fill="FFFFFF"/>
        </w:rPr>
        <w:tab/>
      </w:r>
    </w:p>
    <w:p w14:paraId="70CF6D2D" w14:textId="4AB0A569" w:rsidR="005C1C98" w:rsidRPr="00F412AE" w:rsidRDefault="00F412AE" w:rsidP="00C11267">
      <w:pPr>
        <w:spacing w:line="360" w:lineRule="auto"/>
        <w:ind w:firstLine="1134"/>
        <w:jc w:val="both"/>
        <w:rPr>
          <w:rFonts w:ascii="Arial" w:hAnsi="Arial" w:cs="Arial"/>
          <w:color w:val="000000" w:themeColor="text1"/>
          <w:sz w:val="24"/>
          <w:szCs w:val="24"/>
        </w:rPr>
      </w:pPr>
      <w:r w:rsidRPr="007815DC">
        <w:rPr>
          <w:rFonts w:ascii="Arial" w:hAnsi="Arial" w:cs="Arial"/>
          <w:color w:val="000000" w:themeColor="text1"/>
          <w:sz w:val="24"/>
          <w:szCs w:val="24"/>
        </w:rPr>
        <w:t xml:space="preserve">É preciso destacar que nem todo cliente tem a mesma necessidade. Por isso, </w:t>
      </w:r>
      <w:r w:rsidRPr="00306AF2">
        <w:rPr>
          <w:rFonts w:ascii="Arial" w:hAnsi="Arial" w:cs="Arial"/>
          <w:color w:val="000000" w:themeColor="text1"/>
          <w:sz w:val="24"/>
          <w:szCs w:val="24"/>
        </w:rPr>
        <w:t>a flexibilidade foi u</w:t>
      </w:r>
      <w:r w:rsidR="00244789">
        <w:rPr>
          <w:rFonts w:ascii="Arial" w:hAnsi="Arial" w:cs="Arial"/>
          <w:color w:val="000000" w:themeColor="text1"/>
          <w:sz w:val="24"/>
          <w:szCs w:val="24"/>
        </w:rPr>
        <w:t>ma meta importante imposta nesta</w:t>
      </w:r>
      <w:r w:rsidRPr="00306AF2">
        <w:rPr>
          <w:rFonts w:ascii="Arial" w:hAnsi="Arial" w:cs="Arial"/>
          <w:color w:val="000000" w:themeColor="text1"/>
          <w:sz w:val="24"/>
          <w:szCs w:val="24"/>
        </w:rPr>
        <w:t xml:space="preserve"> </w:t>
      </w:r>
      <w:r w:rsidR="00244789">
        <w:rPr>
          <w:rFonts w:ascii="Arial" w:hAnsi="Arial" w:cs="Arial"/>
          <w:color w:val="000000" w:themeColor="text1"/>
          <w:sz w:val="24"/>
          <w:szCs w:val="24"/>
        </w:rPr>
        <w:t>solução</w:t>
      </w:r>
      <w:r w:rsidRPr="00306AF2">
        <w:rPr>
          <w:rFonts w:ascii="Arial" w:hAnsi="Arial" w:cs="Arial"/>
          <w:color w:val="000000" w:themeColor="text1"/>
          <w:sz w:val="24"/>
          <w:szCs w:val="24"/>
        </w:rPr>
        <w:t xml:space="preserve">. A lista de atividades e as fases, que agrupam tais atividades, presentes na ferramenta </w:t>
      </w:r>
      <w:r w:rsidRPr="00306AF2">
        <w:rPr>
          <w:rFonts w:ascii="Arial" w:hAnsi="Arial" w:cs="Arial"/>
          <w:i/>
          <w:color w:val="000000" w:themeColor="text1"/>
          <w:sz w:val="24"/>
          <w:szCs w:val="24"/>
        </w:rPr>
        <w:t xml:space="preserve">Jornada do Gerente </w:t>
      </w:r>
      <w:r w:rsidRPr="00306AF2">
        <w:rPr>
          <w:rFonts w:ascii="Arial" w:hAnsi="Arial" w:cs="Arial"/>
          <w:color w:val="000000" w:themeColor="text1"/>
          <w:sz w:val="24"/>
          <w:szCs w:val="24"/>
        </w:rPr>
        <w:t xml:space="preserve">podem ser facilmente alteradas. Podendo ser incluso tanto o fluxo sugerido por Vargas (2016) do processo de gerenciamento de projeto, localizado no </w:t>
      </w:r>
      <w:r w:rsidRPr="00306AF2">
        <w:rPr>
          <w:rFonts w:ascii="Arial" w:hAnsi="Arial" w:cs="Arial"/>
          <w:color w:val="000000" w:themeColor="text1"/>
          <w:sz w:val="24"/>
          <w:szCs w:val="24"/>
        </w:rPr>
        <w:lastRenderedPageBreak/>
        <w:t xml:space="preserve">anexo 1, como qualquer outro que esteja bem estruturado e definido. Desta forma, o aplicativo não está restrito ao contexto de projetos, mas também pode ser aplicado à processos ou </w:t>
      </w:r>
      <w:r w:rsidR="00244789">
        <w:rPr>
          <w:rFonts w:ascii="Arial" w:hAnsi="Arial" w:cs="Arial"/>
          <w:color w:val="000000" w:themeColor="text1"/>
          <w:sz w:val="24"/>
          <w:szCs w:val="24"/>
        </w:rPr>
        <w:t xml:space="preserve">a </w:t>
      </w:r>
      <w:r w:rsidRPr="00306AF2">
        <w:rPr>
          <w:rFonts w:ascii="Arial" w:hAnsi="Arial" w:cs="Arial"/>
          <w:color w:val="000000" w:themeColor="text1"/>
          <w:sz w:val="24"/>
          <w:szCs w:val="24"/>
        </w:rPr>
        <w:t>outra conjuntura que possua as características supracitadas.</w:t>
      </w:r>
    </w:p>
    <w:p w14:paraId="646B00EC" w14:textId="2F293C78" w:rsidR="00221AE7" w:rsidRPr="00904480" w:rsidRDefault="00221AE7" w:rsidP="00BB6843">
      <w:pPr>
        <w:pStyle w:val="Ttulo2"/>
      </w:pPr>
      <w:bookmarkStart w:id="42" w:name="_Toc499123487"/>
      <w:r>
        <w:t>4.2. Especificação</w:t>
      </w:r>
      <w:bookmarkEnd w:id="42"/>
    </w:p>
    <w:p w14:paraId="780F4A87" w14:textId="64D61F66" w:rsidR="00221AE7" w:rsidRPr="000E030F"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O objetivo do aplicativo Jornada do Gerente é melhorar o acompanhamento dos projetos por gerentes, clientes e patrocinadores</w:t>
      </w:r>
      <w:r>
        <w:rPr>
          <w:rFonts w:ascii="Arial" w:hAnsi="Arial" w:cs="Arial"/>
          <w:color w:val="000000"/>
          <w:sz w:val="24"/>
          <w:szCs w:val="24"/>
        </w:rPr>
        <w:t>,</w:t>
      </w:r>
      <w:r w:rsidRPr="000E030F">
        <w:rPr>
          <w:rFonts w:ascii="Arial" w:hAnsi="Arial" w:cs="Arial"/>
          <w:color w:val="000000"/>
          <w:sz w:val="24"/>
          <w:szCs w:val="24"/>
        </w:rPr>
        <w:t xml:space="preserve"> além de promover a reciclagem de conhecimentos dos gerentes, por meio de desafios</w:t>
      </w:r>
      <w:r>
        <w:rPr>
          <w:rFonts w:ascii="Arial" w:hAnsi="Arial" w:cs="Arial"/>
          <w:color w:val="000000"/>
          <w:sz w:val="24"/>
          <w:szCs w:val="24"/>
        </w:rPr>
        <w:t xml:space="preserve">, que correspondem a </w:t>
      </w:r>
      <w:r w:rsidRPr="000E030F">
        <w:rPr>
          <w:rFonts w:ascii="Arial" w:hAnsi="Arial" w:cs="Arial"/>
          <w:color w:val="000000"/>
          <w:sz w:val="24"/>
          <w:szCs w:val="24"/>
        </w:rPr>
        <w:t>missões que englobam jogos de perguntas e respostas com diferentes níveis de dificuldade</w:t>
      </w:r>
      <w:r>
        <w:rPr>
          <w:rFonts w:ascii="Arial" w:hAnsi="Arial" w:cs="Arial"/>
          <w:color w:val="000000"/>
          <w:sz w:val="24"/>
          <w:szCs w:val="24"/>
        </w:rPr>
        <w:t>,</w:t>
      </w:r>
      <w:r w:rsidRPr="000E030F">
        <w:rPr>
          <w:rFonts w:ascii="Arial" w:hAnsi="Arial" w:cs="Arial"/>
          <w:color w:val="000000"/>
          <w:sz w:val="24"/>
          <w:szCs w:val="24"/>
        </w:rPr>
        <w:t xml:space="preserve"> com ou sem limitação de tempo e disponibilizando as lições aprendidas. O </w:t>
      </w:r>
      <w:r w:rsidRPr="00461B79">
        <w:rPr>
          <w:rFonts w:ascii="Arial" w:hAnsi="Arial" w:cs="Arial"/>
          <w:i/>
          <w:color w:val="000000"/>
          <w:sz w:val="24"/>
          <w:szCs w:val="24"/>
        </w:rPr>
        <w:t>Jornada do Gerente</w:t>
      </w:r>
      <w:r w:rsidRPr="000E030F">
        <w:rPr>
          <w:rFonts w:ascii="Arial" w:hAnsi="Arial" w:cs="Arial"/>
          <w:color w:val="000000"/>
          <w:sz w:val="24"/>
          <w:szCs w:val="24"/>
        </w:rPr>
        <w:t xml:space="preserve"> é divid</w:t>
      </w:r>
      <w:r>
        <w:rPr>
          <w:rFonts w:ascii="Arial" w:hAnsi="Arial" w:cs="Arial"/>
          <w:color w:val="000000"/>
          <w:sz w:val="24"/>
          <w:szCs w:val="24"/>
        </w:rPr>
        <w:t>id</w:t>
      </w:r>
      <w:r w:rsidR="00461B79">
        <w:rPr>
          <w:rFonts w:ascii="Arial" w:hAnsi="Arial" w:cs="Arial"/>
          <w:color w:val="000000"/>
          <w:sz w:val="24"/>
          <w:szCs w:val="24"/>
        </w:rPr>
        <w:t>o em duas áreas de acesso:</w:t>
      </w:r>
      <w:r w:rsidRPr="000E030F">
        <w:rPr>
          <w:rFonts w:ascii="Arial" w:hAnsi="Arial" w:cs="Arial"/>
          <w:color w:val="000000"/>
          <w:sz w:val="24"/>
          <w:szCs w:val="24"/>
        </w:rPr>
        <w:t xml:space="preserve"> uma para os gerentes de projetos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onde é </w:t>
      </w:r>
      <w:r w:rsidRPr="000E030F">
        <w:rPr>
          <w:rFonts w:ascii="Arial" w:hAnsi="Arial" w:cs="Arial"/>
          <w:color w:val="000000"/>
          <w:sz w:val="24"/>
          <w:szCs w:val="24"/>
        </w:rPr>
        <w:t>necessário informar a matrícula e a senha do mesmo e outra para as partes interessadas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cujo </w:t>
      </w:r>
      <w:r w:rsidRPr="000E030F">
        <w:rPr>
          <w:rFonts w:ascii="Arial" w:hAnsi="Arial" w:cs="Arial"/>
          <w:color w:val="000000"/>
          <w:sz w:val="24"/>
          <w:szCs w:val="24"/>
        </w:rPr>
        <w:t>acesso é livre.</w:t>
      </w:r>
      <w:r w:rsidR="0060763E">
        <w:rPr>
          <w:rFonts w:ascii="Arial" w:hAnsi="Arial" w:cs="Arial"/>
          <w:color w:val="000000"/>
          <w:sz w:val="24"/>
          <w:szCs w:val="24"/>
        </w:rPr>
        <w:t xml:space="preserve"> Nessa primeira versão do aplicativo</w:t>
      </w:r>
      <w:r w:rsidR="00EC3D2D">
        <w:rPr>
          <w:rFonts w:ascii="Arial" w:hAnsi="Arial" w:cs="Arial"/>
          <w:color w:val="000000"/>
          <w:sz w:val="24"/>
          <w:szCs w:val="24"/>
        </w:rPr>
        <w:t>, não foi definido o requisito segurança para a área de acesso destinada as partes interessadas.</w:t>
      </w:r>
      <w:r w:rsidRPr="000E030F">
        <w:rPr>
          <w:rFonts w:ascii="Arial" w:hAnsi="Arial" w:cs="Arial"/>
          <w:color w:val="000000"/>
          <w:sz w:val="24"/>
          <w:szCs w:val="24"/>
        </w:rPr>
        <w:t xml:space="preserve"> </w:t>
      </w:r>
    </w:p>
    <w:p w14:paraId="7DAB135A"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 xml:space="preserve">No que tange </w:t>
      </w:r>
      <w:r>
        <w:rPr>
          <w:rFonts w:ascii="Arial" w:hAnsi="Arial" w:cs="Arial"/>
          <w:color w:val="000000"/>
          <w:sz w:val="24"/>
          <w:szCs w:val="24"/>
        </w:rPr>
        <w:t>à</w:t>
      </w:r>
      <w:r w:rsidRPr="000E030F">
        <w:rPr>
          <w:rFonts w:ascii="Arial" w:hAnsi="Arial" w:cs="Arial"/>
          <w:color w:val="000000"/>
          <w:sz w:val="24"/>
          <w:szCs w:val="24"/>
        </w:rPr>
        <w:t xml:space="preserve"> área destinada aos gerentes de projeto, o sistema possui as seguintes funcionalidade</w:t>
      </w:r>
      <w:r>
        <w:rPr>
          <w:rFonts w:ascii="Arial" w:hAnsi="Arial" w:cs="Arial"/>
          <w:color w:val="000000"/>
          <w:sz w:val="24"/>
          <w:szCs w:val="24"/>
        </w:rPr>
        <w:t>s</w:t>
      </w:r>
      <w:r w:rsidRPr="000E030F">
        <w:rPr>
          <w:rFonts w:ascii="Arial" w:hAnsi="Arial" w:cs="Arial"/>
          <w:color w:val="000000"/>
          <w:sz w:val="24"/>
          <w:szCs w:val="24"/>
        </w:rPr>
        <w:t xml:space="preserve">: </w:t>
      </w:r>
    </w:p>
    <w:p w14:paraId="27125CB5"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Aderir a uma missão;</w:t>
      </w:r>
    </w:p>
    <w:p w14:paraId="067B4CB8"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Acompanhar o andamento de um projeto;</w:t>
      </w:r>
    </w:p>
    <w:p w14:paraId="433AF4D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gerenciados pelo gerente;</w:t>
      </w:r>
    </w:p>
    <w:p w14:paraId="47CF358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Visualizar as informações de um projeto;</w:t>
      </w:r>
    </w:p>
    <w:p w14:paraId="7344F43F"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Exibir o perfil de um gerente;</w:t>
      </w:r>
    </w:p>
    <w:p w14:paraId="375B1949"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Enviar dúvidas;</w:t>
      </w:r>
    </w:p>
    <w:p w14:paraId="3CE5DDD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Escolher um </w:t>
      </w:r>
      <w:proofErr w:type="spellStart"/>
      <w:r>
        <w:rPr>
          <w:rFonts w:ascii="Arial" w:hAnsi="Arial" w:cs="Arial"/>
          <w:color w:val="000000"/>
          <w:sz w:val="24"/>
          <w:szCs w:val="24"/>
        </w:rPr>
        <w:t>avatar</w:t>
      </w:r>
      <w:proofErr w:type="spellEnd"/>
      <w:r>
        <w:rPr>
          <w:rFonts w:ascii="Arial" w:hAnsi="Arial" w:cs="Arial"/>
          <w:color w:val="000000"/>
          <w:sz w:val="24"/>
          <w:szCs w:val="24"/>
        </w:rPr>
        <w:t>;</w:t>
      </w:r>
    </w:p>
    <w:p w14:paraId="597D20AE"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Mostrar </w:t>
      </w:r>
      <w:r w:rsidRPr="00123AD8">
        <w:rPr>
          <w:rFonts w:ascii="Arial" w:hAnsi="Arial" w:cs="Arial"/>
          <w:i/>
          <w:color w:val="000000"/>
          <w:sz w:val="24"/>
          <w:szCs w:val="24"/>
        </w:rPr>
        <w:t>ranking</w:t>
      </w:r>
      <w:r>
        <w:rPr>
          <w:rFonts w:ascii="Arial" w:hAnsi="Arial" w:cs="Arial"/>
          <w:i/>
          <w:color w:val="000000"/>
          <w:sz w:val="24"/>
          <w:szCs w:val="24"/>
        </w:rPr>
        <w:t xml:space="preserve"> </w:t>
      </w:r>
      <w:r>
        <w:rPr>
          <w:rFonts w:ascii="Arial" w:hAnsi="Arial" w:cs="Arial"/>
          <w:color w:val="000000"/>
          <w:sz w:val="24"/>
          <w:szCs w:val="24"/>
        </w:rPr>
        <w:t>dos gerentes de projetos;</w:t>
      </w:r>
    </w:p>
    <w:p w14:paraId="305B924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disponíveis na organização;</w:t>
      </w:r>
    </w:p>
    <w:p w14:paraId="44083457"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esquisar os projetos pelo seu número ou pelo nome</w:t>
      </w:r>
      <w:r>
        <w:rPr>
          <w:rFonts w:ascii="Arial" w:hAnsi="Arial" w:cs="Arial"/>
          <w:color w:val="000000"/>
          <w:sz w:val="24"/>
          <w:szCs w:val="24"/>
        </w:rPr>
        <w:t xml:space="preserve"> do gerente;</w:t>
      </w:r>
    </w:p>
    <w:p w14:paraId="09CCD96E" w14:textId="77777777" w:rsidR="00221AE7" w:rsidRPr="004D212D" w:rsidRDefault="00221AE7" w:rsidP="004D212D">
      <w:pPr>
        <w:pStyle w:val="NormalWeb"/>
        <w:numPr>
          <w:ilvl w:val="0"/>
          <w:numId w:val="6"/>
        </w:numPr>
        <w:suppressAutoHyphens w:val="0"/>
        <w:spacing w:before="0" w:after="20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o aplicativo com ou sem conta</w:t>
      </w:r>
    </w:p>
    <w:p w14:paraId="12BE130D"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As funcionalidades citadas acima estão disponíveis nas diversas telas do aplicativo, as quais são apresentadas a seguir.</w:t>
      </w:r>
    </w:p>
    <w:p w14:paraId="20ED952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57F617D"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12CBE95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4FD1970" w14:textId="77777777" w:rsidR="00221AE7" w:rsidRDefault="00221AE7" w:rsidP="00A40AF6">
      <w:pPr>
        <w:pStyle w:val="NormalWeb"/>
        <w:suppressAutoHyphens w:val="0"/>
        <w:spacing w:before="0" w:after="0" w:line="360" w:lineRule="auto"/>
        <w:jc w:val="both"/>
        <w:textAlignment w:val="baseline"/>
        <w:rPr>
          <w:rFonts w:ascii="Arial" w:hAnsi="Arial" w:cs="Arial"/>
          <w:color w:val="000000"/>
          <w:sz w:val="24"/>
          <w:szCs w:val="24"/>
        </w:rPr>
      </w:pPr>
    </w:p>
    <w:p w14:paraId="6CC5C011" w14:textId="77777777" w:rsidR="00450EA8" w:rsidRDefault="00450EA8" w:rsidP="00450EA8">
      <w:pPr>
        <w:pStyle w:val="Legenda"/>
        <w:keepNext/>
        <w:jc w:val="center"/>
      </w:pPr>
      <w:bookmarkStart w:id="43" w:name="_Toc500275217"/>
      <w:r w:rsidRPr="00450EA8">
        <w:rPr>
          <w:b/>
        </w:rPr>
        <w:lastRenderedPageBreak/>
        <w:t xml:space="preserve">Figura </w:t>
      </w:r>
      <w:r w:rsidRPr="00450EA8">
        <w:rPr>
          <w:b/>
        </w:rPr>
        <w:fldChar w:fldCharType="begin"/>
      </w:r>
      <w:r w:rsidRPr="00450EA8">
        <w:rPr>
          <w:b/>
        </w:rPr>
        <w:instrText xml:space="preserve"> SEQ Figura \* ARABIC </w:instrText>
      </w:r>
      <w:r w:rsidRPr="00450EA8">
        <w:rPr>
          <w:b/>
        </w:rPr>
        <w:fldChar w:fldCharType="separate"/>
      </w:r>
      <w:r w:rsidR="00340426">
        <w:rPr>
          <w:b/>
          <w:noProof/>
        </w:rPr>
        <w:t>6</w:t>
      </w:r>
      <w:r w:rsidRPr="00450EA8">
        <w:rPr>
          <w:b/>
        </w:rPr>
        <w:fldChar w:fldCharType="end"/>
      </w:r>
      <w:r w:rsidRPr="00450EA8">
        <w:rPr>
          <w:b/>
        </w:rPr>
        <w:t>.</w:t>
      </w:r>
      <w:r>
        <w:t xml:space="preserve"> </w:t>
      </w:r>
      <w:r w:rsidRPr="002B22D9">
        <w:t xml:space="preserve">Tela de </w:t>
      </w:r>
      <w:proofErr w:type="spellStart"/>
      <w:r w:rsidRPr="002B22D9">
        <w:t>login</w:t>
      </w:r>
      <w:proofErr w:type="spellEnd"/>
      <w:r w:rsidRPr="002B22D9">
        <w:t xml:space="preserve"> do aplicativo.</w:t>
      </w:r>
      <w:bookmarkEnd w:id="43"/>
    </w:p>
    <w:p w14:paraId="796638F8" w14:textId="4980D31C" w:rsidR="00221AE7" w:rsidRDefault="00AE0982" w:rsidP="0033523C">
      <w:pPr>
        <w:pStyle w:val="NormalWeb"/>
        <w:suppressAutoHyphens w:val="0"/>
        <w:spacing w:before="0" w:after="0" w:line="360" w:lineRule="auto"/>
        <w:ind w:left="708"/>
        <w:jc w:val="center"/>
        <w:textAlignment w:val="baseline"/>
        <w:rPr>
          <w:rFonts w:ascii="Arial" w:hAnsi="Arial" w:cs="Arial"/>
          <w:color w:val="000000"/>
          <w:sz w:val="24"/>
          <w:szCs w:val="24"/>
        </w:rPr>
      </w:pPr>
      <w:r w:rsidRPr="00221AE7">
        <w:rPr>
          <w:rFonts w:ascii="Arial" w:hAnsi="Arial" w:cs="Arial"/>
          <w:noProof/>
          <w:color w:val="000000"/>
          <w:sz w:val="24"/>
          <w:szCs w:val="24"/>
        </w:rPr>
        <w:drawing>
          <wp:inline distT="0" distB="0" distL="0" distR="0" wp14:anchorId="2BC56E6F" wp14:editId="4167E31E">
            <wp:extent cx="3835400" cy="2159000"/>
            <wp:effectExtent l="0" t="0" r="0" b="0"/>
            <wp:docPr id="25" name="Imagem 10"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aptura%20de%20Tela%202017-10-25%20às%20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1A47867" w14:textId="77777777" w:rsidR="00221AE7" w:rsidRPr="00E536D1" w:rsidRDefault="00221AE7"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DAC006C" w14:textId="77777777" w:rsidR="00221AE7" w:rsidRDefault="00221AE7" w:rsidP="00221AE7">
      <w:pPr>
        <w:pStyle w:val="NormalWeb"/>
        <w:suppressAutoHyphens w:val="0"/>
        <w:spacing w:before="0" w:after="0" w:line="360" w:lineRule="auto"/>
        <w:ind w:left="708"/>
        <w:jc w:val="both"/>
        <w:textAlignment w:val="baseline"/>
        <w:rPr>
          <w:rFonts w:ascii="Arial" w:hAnsi="Arial" w:cs="Arial"/>
          <w:color w:val="000000"/>
          <w:sz w:val="24"/>
          <w:szCs w:val="24"/>
        </w:rPr>
      </w:pPr>
    </w:p>
    <w:p w14:paraId="4A993CD9" w14:textId="35A334D2"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tela de </w:t>
      </w:r>
      <w:proofErr w:type="spellStart"/>
      <w:r>
        <w:rPr>
          <w:rFonts w:ascii="Arial" w:hAnsi="Arial" w:cs="Arial"/>
          <w:i/>
          <w:color w:val="000000"/>
          <w:sz w:val="24"/>
          <w:szCs w:val="24"/>
        </w:rPr>
        <w:t>l</w:t>
      </w:r>
      <w:r w:rsidRPr="00535950">
        <w:rPr>
          <w:rFonts w:ascii="Arial" w:hAnsi="Arial" w:cs="Arial"/>
          <w:i/>
          <w:color w:val="000000"/>
          <w:sz w:val="24"/>
          <w:szCs w:val="24"/>
        </w:rPr>
        <w:t>ogin</w:t>
      </w:r>
      <w:proofErr w:type="spellEnd"/>
      <w:r>
        <w:rPr>
          <w:rFonts w:ascii="Arial" w:hAnsi="Arial" w:cs="Arial"/>
          <w:color w:val="000000"/>
          <w:sz w:val="24"/>
          <w:szCs w:val="24"/>
        </w:rPr>
        <w:t xml:space="preserve"> do a</w:t>
      </w:r>
      <w:r w:rsidR="00313108">
        <w:rPr>
          <w:rFonts w:ascii="Arial" w:hAnsi="Arial" w:cs="Arial"/>
          <w:color w:val="000000"/>
          <w:sz w:val="24"/>
          <w:szCs w:val="24"/>
        </w:rPr>
        <w:t>plicativo, ilustrada na Figura 6</w:t>
      </w:r>
      <w:r>
        <w:rPr>
          <w:rFonts w:ascii="Arial" w:hAnsi="Arial" w:cs="Arial"/>
          <w:color w:val="000000"/>
          <w:sz w:val="24"/>
          <w:szCs w:val="24"/>
        </w:rPr>
        <w:t>, proporciona ao usuário o preenchimento d</w:t>
      </w:r>
      <w:r w:rsidRPr="000E030F">
        <w:rPr>
          <w:rFonts w:ascii="Arial" w:hAnsi="Arial" w:cs="Arial"/>
          <w:color w:val="000000"/>
          <w:sz w:val="24"/>
          <w:szCs w:val="24"/>
        </w:rPr>
        <w:t xml:space="preserve">a matrícula e </w:t>
      </w:r>
      <w:r>
        <w:rPr>
          <w:rFonts w:ascii="Arial" w:hAnsi="Arial" w:cs="Arial"/>
          <w:color w:val="000000"/>
          <w:sz w:val="24"/>
          <w:szCs w:val="24"/>
        </w:rPr>
        <w:t>d</w:t>
      </w:r>
      <w:r w:rsidRPr="000E030F">
        <w:rPr>
          <w:rFonts w:ascii="Arial" w:hAnsi="Arial" w:cs="Arial"/>
          <w:color w:val="000000"/>
          <w:sz w:val="24"/>
          <w:szCs w:val="24"/>
        </w:rPr>
        <w:t>a senha</w:t>
      </w:r>
      <w:r>
        <w:rPr>
          <w:rFonts w:ascii="Arial" w:hAnsi="Arial" w:cs="Arial"/>
          <w:color w:val="000000"/>
          <w:sz w:val="24"/>
          <w:szCs w:val="24"/>
        </w:rPr>
        <w:t xml:space="preserve"> para entrar na área reservada aos gerentes de projetos. Também é possível clicar no botão PRÓXIMA para ser apresentada a tela onde o acesso é livre.</w:t>
      </w:r>
    </w:p>
    <w:p w14:paraId="73C0365B" w14:textId="72AEDAE0"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Embora a área de acesso livre seja</w:t>
      </w:r>
      <w:r w:rsidRPr="000E030F">
        <w:rPr>
          <w:rFonts w:ascii="Arial" w:hAnsi="Arial" w:cs="Arial"/>
          <w:color w:val="000000"/>
          <w:sz w:val="24"/>
          <w:szCs w:val="24"/>
        </w:rPr>
        <w:t xml:space="preserve"> mais simplificada</w:t>
      </w:r>
      <w:r>
        <w:rPr>
          <w:rFonts w:ascii="Arial" w:hAnsi="Arial" w:cs="Arial"/>
          <w:color w:val="000000"/>
          <w:sz w:val="24"/>
          <w:szCs w:val="24"/>
        </w:rPr>
        <w:t xml:space="preserve"> e com menor número de funcionalidades</w:t>
      </w:r>
      <w:r w:rsidRPr="000E030F">
        <w:rPr>
          <w:rFonts w:ascii="Arial" w:hAnsi="Arial" w:cs="Arial"/>
          <w:color w:val="000000"/>
          <w:sz w:val="24"/>
          <w:szCs w:val="24"/>
        </w:rPr>
        <w:t xml:space="preserve">, </w:t>
      </w:r>
      <w:r>
        <w:rPr>
          <w:rFonts w:ascii="Arial" w:hAnsi="Arial" w:cs="Arial"/>
          <w:color w:val="000000"/>
          <w:sz w:val="24"/>
          <w:szCs w:val="24"/>
        </w:rPr>
        <w:t xml:space="preserve">ela é </w:t>
      </w:r>
      <w:r w:rsidRPr="000E030F">
        <w:rPr>
          <w:rFonts w:ascii="Arial" w:hAnsi="Arial" w:cs="Arial"/>
          <w:color w:val="000000"/>
          <w:sz w:val="24"/>
          <w:szCs w:val="24"/>
        </w:rPr>
        <w:t>necessária.</w:t>
      </w:r>
      <w:r>
        <w:rPr>
          <w:rFonts w:ascii="Arial" w:hAnsi="Arial" w:cs="Arial"/>
          <w:color w:val="000000"/>
          <w:sz w:val="24"/>
          <w:szCs w:val="24"/>
        </w:rPr>
        <w:t xml:space="preserve"> É através dela que </w:t>
      </w:r>
      <w:r w:rsidRPr="000E030F">
        <w:rPr>
          <w:rFonts w:ascii="Arial" w:hAnsi="Arial" w:cs="Arial"/>
          <w:color w:val="000000"/>
          <w:sz w:val="24"/>
          <w:szCs w:val="24"/>
        </w:rPr>
        <w:t xml:space="preserve">as partes interessadas </w:t>
      </w:r>
      <w:r>
        <w:rPr>
          <w:rFonts w:ascii="Arial" w:hAnsi="Arial" w:cs="Arial"/>
          <w:color w:val="000000"/>
          <w:sz w:val="24"/>
          <w:szCs w:val="24"/>
        </w:rPr>
        <w:t xml:space="preserve">terão acesso a todos os projetos disponíveis na organização, tendo a possibilidade de </w:t>
      </w:r>
      <w:r w:rsidRPr="000E030F">
        <w:rPr>
          <w:rFonts w:ascii="Arial" w:hAnsi="Arial" w:cs="Arial"/>
          <w:color w:val="000000"/>
          <w:sz w:val="24"/>
          <w:szCs w:val="24"/>
        </w:rPr>
        <w:t>pesquisar os projetos pelo seu número ou pelo nome</w:t>
      </w:r>
      <w:r>
        <w:rPr>
          <w:rFonts w:ascii="Arial" w:hAnsi="Arial" w:cs="Arial"/>
          <w:color w:val="000000"/>
          <w:sz w:val="24"/>
          <w:szCs w:val="24"/>
        </w:rPr>
        <w:t xml:space="preserve"> do gerente</w:t>
      </w:r>
      <w:r w:rsidR="00313108">
        <w:rPr>
          <w:rFonts w:ascii="Arial" w:hAnsi="Arial" w:cs="Arial"/>
          <w:color w:val="000000"/>
          <w:sz w:val="24"/>
          <w:szCs w:val="24"/>
        </w:rPr>
        <w:t>, conforme ilustrado na Figura 7</w:t>
      </w:r>
      <w:r>
        <w:rPr>
          <w:rFonts w:ascii="Arial" w:hAnsi="Arial" w:cs="Arial"/>
          <w:color w:val="000000"/>
          <w:sz w:val="24"/>
          <w:szCs w:val="24"/>
        </w:rPr>
        <w:t>.</w:t>
      </w:r>
    </w:p>
    <w:p w14:paraId="2FF245FC" w14:textId="77777777" w:rsidR="00450EA8" w:rsidRDefault="00450EA8" w:rsidP="00450EA8">
      <w:pPr>
        <w:pStyle w:val="Legenda"/>
        <w:keepNext/>
        <w:jc w:val="center"/>
      </w:pPr>
      <w:bookmarkStart w:id="44" w:name="_Toc500275218"/>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340426">
        <w:rPr>
          <w:b/>
          <w:noProof/>
        </w:rPr>
        <w:t>7</w:t>
      </w:r>
      <w:r w:rsidRPr="00450EA8">
        <w:rPr>
          <w:b/>
        </w:rPr>
        <w:fldChar w:fldCharType="end"/>
      </w:r>
      <w:r w:rsidRPr="00450EA8">
        <w:rPr>
          <w:b/>
        </w:rPr>
        <w:t>.</w:t>
      </w:r>
      <w:r>
        <w:t xml:space="preserve"> </w:t>
      </w:r>
      <w:r w:rsidRPr="00A70F83">
        <w:t>Tela projetos disponíveis do aplicativo</w:t>
      </w:r>
      <w:bookmarkEnd w:id="44"/>
    </w:p>
    <w:p w14:paraId="30269DCE" w14:textId="77777777" w:rsidR="002203DC" w:rsidRDefault="00AE0982"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502A73E3" wp14:editId="1FDADD5B">
            <wp:extent cx="3822700" cy="2159000"/>
            <wp:effectExtent l="0" t="0" r="12700" b="0"/>
            <wp:docPr id="23" name="Imagem 9"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Captura%20de%20Tela%202017-10-25%20às%20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788F1054" w14:textId="5480B96F" w:rsidR="00901099" w:rsidRPr="002203DC" w:rsidRDefault="00901099"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E536D1">
        <w:rPr>
          <w:rFonts w:ascii="Arial" w:hAnsi="Arial" w:cs="Arial"/>
          <w:color w:val="000000"/>
        </w:rPr>
        <w:t xml:space="preserve">Fonte: </w:t>
      </w:r>
      <w:r>
        <w:rPr>
          <w:rFonts w:ascii="Arial" w:hAnsi="Arial" w:cs="Arial"/>
          <w:color w:val="000000"/>
        </w:rPr>
        <w:t>Elaborada pelo autor</w:t>
      </w:r>
    </w:p>
    <w:p w14:paraId="23726A9E" w14:textId="77777777" w:rsidR="00901099"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42156D87" w14:textId="2C6FFADB" w:rsidR="00901099" w:rsidRDefault="00901099"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Ao selecionar um projeto, as principais informações deste são exibidas</w:t>
      </w:r>
      <w:ins w:id="45" w:author="Rafael Barbosa" w:date="2017-11-05T15:38:00Z">
        <w:r>
          <w:rPr>
            <w:rFonts w:ascii="Arial" w:hAnsi="Arial" w:cs="Arial"/>
            <w:color w:val="000000"/>
            <w:sz w:val="24"/>
            <w:szCs w:val="24"/>
          </w:rPr>
          <w:t>,</w:t>
        </w:r>
      </w:ins>
      <w:r w:rsidRPr="000E030F">
        <w:rPr>
          <w:rFonts w:ascii="Arial" w:hAnsi="Arial" w:cs="Arial"/>
          <w:color w:val="000000"/>
          <w:sz w:val="24"/>
          <w:szCs w:val="24"/>
        </w:rPr>
        <w:t xml:space="preserve"> como a atividade e fase atual</w:t>
      </w:r>
      <w:r>
        <w:rPr>
          <w:rFonts w:ascii="Arial" w:hAnsi="Arial" w:cs="Arial"/>
          <w:color w:val="000000"/>
          <w:sz w:val="24"/>
          <w:szCs w:val="24"/>
        </w:rPr>
        <w:t xml:space="preserve"> em que o projeto se encontra,</w:t>
      </w:r>
      <w:r w:rsidRPr="000E030F">
        <w:rPr>
          <w:rFonts w:ascii="Arial" w:hAnsi="Arial" w:cs="Arial"/>
          <w:color w:val="000000"/>
          <w:sz w:val="24"/>
          <w:szCs w:val="24"/>
        </w:rPr>
        <w:t xml:space="preserve"> além do nome do gerente, número, </w:t>
      </w:r>
      <w:r>
        <w:rPr>
          <w:rFonts w:ascii="Arial" w:hAnsi="Arial" w:cs="Arial"/>
          <w:color w:val="000000"/>
          <w:sz w:val="24"/>
          <w:szCs w:val="24"/>
        </w:rPr>
        <w:t xml:space="preserve">data de término e progresso, </w:t>
      </w:r>
      <w:r w:rsidR="00313108">
        <w:rPr>
          <w:rFonts w:ascii="Arial" w:hAnsi="Arial" w:cs="Arial"/>
          <w:color w:val="000000"/>
          <w:sz w:val="24"/>
          <w:szCs w:val="24"/>
        </w:rPr>
        <w:t>conforme apresentado na Figura 8</w:t>
      </w:r>
      <w:r>
        <w:rPr>
          <w:rFonts w:ascii="Arial" w:hAnsi="Arial" w:cs="Arial"/>
          <w:color w:val="000000"/>
          <w:sz w:val="24"/>
          <w:szCs w:val="24"/>
        </w:rPr>
        <w:t>.</w:t>
      </w:r>
    </w:p>
    <w:p w14:paraId="4B17B1C7" w14:textId="77777777" w:rsidR="00450EA8" w:rsidRDefault="00450EA8" w:rsidP="00450EA8">
      <w:pPr>
        <w:pStyle w:val="Legenda"/>
        <w:keepNext/>
        <w:jc w:val="center"/>
      </w:pPr>
      <w:bookmarkStart w:id="46" w:name="_Toc500275219"/>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340426">
        <w:rPr>
          <w:b/>
          <w:noProof/>
        </w:rPr>
        <w:t>8</w:t>
      </w:r>
      <w:r w:rsidRPr="00450EA8">
        <w:rPr>
          <w:b/>
        </w:rPr>
        <w:fldChar w:fldCharType="end"/>
      </w:r>
      <w:r w:rsidRPr="00450EA8">
        <w:rPr>
          <w:b/>
        </w:rPr>
        <w:t>.</w:t>
      </w:r>
      <w:r>
        <w:t xml:space="preserve"> </w:t>
      </w:r>
      <w:r w:rsidRPr="00ED5C39">
        <w:t>Tela projeto selecionado do aplicativo</w:t>
      </w:r>
      <w:bookmarkEnd w:id="46"/>
    </w:p>
    <w:p w14:paraId="670C020C" w14:textId="3F98BB87" w:rsidR="00901099" w:rsidRDefault="00AE0982" w:rsidP="00901099">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7ACA3F5" wp14:editId="530D483A">
            <wp:extent cx="3848100" cy="2159000"/>
            <wp:effectExtent l="0" t="0" r="12700" b="0"/>
            <wp:docPr id="22" name="Imagem 8"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Captura%20de%20Tela%202017-10-25%20às%20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52B76FA2" w14:textId="77777777" w:rsidR="00901099" w:rsidRPr="00E536D1" w:rsidRDefault="00901099"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2427B8E" w14:textId="77777777" w:rsidR="00901099" w:rsidRPr="00CF2BF5"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2B8AF165" w14:textId="77777777"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sidRPr="00CF2BF5">
        <w:rPr>
          <w:rFonts w:ascii="Arial" w:hAnsi="Arial" w:cs="Arial"/>
          <w:color w:val="000000"/>
          <w:sz w:val="24"/>
          <w:szCs w:val="24"/>
        </w:rPr>
        <w:t xml:space="preserve">A área destinada ao gerente de projetos reúne a maior parte das funcionalidades do sistema e permite que </w:t>
      </w:r>
      <w:r>
        <w:rPr>
          <w:rFonts w:ascii="Arial" w:hAnsi="Arial" w:cs="Arial"/>
          <w:color w:val="000000"/>
          <w:sz w:val="24"/>
          <w:szCs w:val="24"/>
        </w:rPr>
        <w:t>ele</w:t>
      </w:r>
      <w:r w:rsidRPr="00CF2BF5">
        <w:rPr>
          <w:rFonts w:ascii="Arial" w:hAnsi="Arial" w:cs="Arial"/>
          <w:color w:val="000000"/>
          <w:sz w:val="24"/>
          <w:szCs w:val="24"/>
        </w:rPr>
        <w:t xml:space="preserve"> visualize o andamento de um projeto, mostrando as etapas que deve seguir até chegar ao fim do projeto. </w:t>
      </w:r>
    </w:p>
    <w:p w14:paraId="0C5B7E5F" w14:textId="2223BD3A"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Segundo Vargas</w:t>
      </w:r>
      <w:r w:rsidRPr="009934EE">
        <w:rPr>
          <w:rFonts w:ascii="Arial" w:hAnsi="Arial" w:cs="Arial"/>
          <w:color w:val="000000"/>
          <w:sz w:val="24"/>
          <w:szCs w:val="24"/>
        </w:rPr>
        <w:t xml:space="preserve"> </w:t>
      </w:r>
      <w:r w:rsidRPr="004D4FB5">
        <w:rPr>
          <w:rFonts w:ascii="Arial" w:hAnsi="Arial" w:cs="Arial"/>
          <w:color w:val="000000"/>
          <w:sz w:val="24"/>
          <w:szCs w:val="24"/>
        </w:rPr>
        <w:t>(2016),</w:t>
      </w:r>
      <w:r>
        <w:rPr>
          <w:rFonts w:ascii="Arial" w:hAnsi="Arial" w:cs="Arial"/>
          <w:color w:val="000000"/>
          <w:sz w:val="24"/>
          <w:szCs w:val="24"/>
        </w:rPr>
        <w:t xml:space="preserve"> a grande maioria das pessoas que iniciam seus trabalhos com projetos não sabe exatamente que passos seguir para planejar, executar e controlar um projeto. Muitas delas não sabem sequer como começar um projeto, perdendo tempo em decorrência da inversão de prioridades e sequência. Por isso, o aplicativo descreve, passo a passo, todas as etapas necessárias para se implantar um projeto com qualidade de acordo com o processo para o gerenciamento de projetos adotado dentro da organiz</w:t>
      </w:r>
      <w:r w:rsidR="00763E4D">
        <w:rPr>
          <w:rFonts w:ascii="Arial" w:hAnsi="Arial" w:cs="Arial"/>
          <w:color w:val="000000"/>
          <w:sz w:val="24"/>
          <w:szCs w:val="24"/>
        </w:rPr>
        <w:t>ação, sendo totalmente adaptável à</w:t>
      </w:r>
      <w:r>
        <w:rPr>
          <w:rFonts w:ascii="Arial" w:hAnsi="Arial" w:cs="Arial"/>
          <w:color w:val="000000"/>
          <w:sz w:val="24"/>
          <w:szCs w:val="24"/>
        </w:rPr>
        <w:t xml:space="preserve"> realidade de outras.</w:t>
      </w:r>
    </w:p>
    <w:p w14:paraId="67167D0B" w14:textId="56FA2A94" w:rsidR="00901099" w:rsidRDefault="00901099"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Assim como o ciclo de vida do projeto tem um conjunto de fases definida</w:t>
      </w:r>
      <w:r>
        <w:rPr>
          <w:rFonts w:ascii="Arial" w:hAnsi="Arial" w:cs="Arial"/>
          <w:color w:val="000000"/>
          <w:sz w:val="24"/>
          <w:szCs w:val="24"/>
        </w:rPr>
        <w:t>s</w:t>
      </w:r>
      <w:r w:rsidRPr="000E030F">
        <w:rPr>
          <w:rFonts w:ascii="Arial" w:hAnsi="Arial" w:cs="Arial"/>
          <w:color w:val="000000"/>
          <w:sz w:val="24"/>
          <w:szCs w:val="24"/>
        </w:rPr>
        <w:t xml:space="preserve"> pelo</w:t>
      </w:r>
      <w:r>
        <w:rPr>
          <w:rFonts w:ascii="Arial" w:hAnsi="Arial" w:cs="Arial"/>
          <w:color w:val="000000"/>
          <w:sz w:val="24"/>
          <w:szCs w:val="24"/>
        </w:rPr>
        <w:t xml:space="preserve"> guia </w:t>
      </w:r>
      <w:r w:rsidRPr="000E030F">
        <w:rPr>
          <w:rFonts w:ascii="Arial" w:hAnsi="Arial" w:cs="Arial"/>
          <w:color w:val="000000"/>
          <w:sz w:val="24"/>
          <w:szCs w:val="24"/>
        </w:rPr>
        <w:t>PMBOK</w:t>
      </w:r>
      <w:r>
        <w:rPr>
          <w:rFonts w:ascii="Arial" w:hAnsi="Arial" w:cs="Arial"/>
          <w:color w:val="000000"/>
          <w:sz w:val="24"/>
          <w:szCs w:val="24"/>
        </w:rPr>
        <w:t xml:space="preserve"> (</w:t>
      </w:r>
      <w:r w:rsidRPr="000E030F">
        <w:rPr>
          <w:rFonts w:ascii="Arial" w:hAnsi="Arial" w:cs="Arial"/>
          <w:color w:val="000000"/>
          <w:sz w:val="24"/>
          <w:szCs w:val="24"/>
        </w:rPr>
        <w:t>iniciação; planejamento; execução; monitoramento e controle e encerramento</w:t>
      </w:r>
      <w:r>
        <w:rPr>
          <w:rFonts w:ascii="Arial" w:hAnsi="Arial" w:cs="Arial"/>
          <w:color w:val="000000"/>
          <w:sz w:val="24"/>
          <w:szCs w:val="24"/>
        </w:rPr>
        <w:t xml:space="preserve">), da mesma forma </w:t>
      </w:r>
      <w:r w:rsidRPr="000E030F">
        <w:rPr>
          <w:rFonts w:ascii="Arial" w:hAnsi="Arial" w:cs="Arial"/>
          <w:color w:val="000000"/>
          <w:sz w:val="24"/>
          <w:szCs w:val="24"/>
        </w:rPr>
        <w:t>o aplicativo</w:t>
      </w:r>
      <w:r>
        <w:rPr>
          <w:rFonts w:ascii="Arial" w:hAnsi="Arial" w:cs="Arial"/>
          <w:color w:val="000000"/>
          <w:sz w:val="24"/>
          <w:szCs w:val="24"/>
        </w:rPr>
        <w:t xml:space="preserve"> divide o projeto</w:t>
      </w:r>
      <w:r w:rsidRPr="000E030F">
        <w:rPr>
          <w:rFonts w:ascii="Arial" w:hAnsi="Arial" w:cs="Arial"/>
          <w:color w:val="000000"/>
          <w:sz w:val="24"/>
          <w:szCs w:val="24"/>
        </w:rPr>
        <w:t xml:space="preserve"> </w:t>
      </w:r>
      <w:r>
        <w:rPr>
          <w:rFonts w:ascii="Arial" w:hAnsi="Arial" w:cs="Arial"/>
          <w:color w:val="000000"/>
          <w:sz w:val="24"/>
          <w:szCs w:val="24"/>
        </w:rPr>
        <w:t>nas fases definidas no processo da instituição</w:t>
      </w:r>
      <w:r w:rsidRPr="000E030F">
        <w:rPr>
          <w:rFonts w:ascii="Arial" w:hAnsi="Arial" w:cs="Arial"/>
          <w:color w:val="000000"/>
          <w:sz w:val="24"/>
          <w:szCs w:val="24"/>
        </w:rPr>
        <w:t>: preparação, plane</w:t>
      </w:r>
      <w:r>
        <w:rPr>
          <w:rFonts w:ascii="Arial" w:hAnsi="Arial" w:cs="Arial"/>
          <w:color w:val="000000"/>
          <w:sz w:val="24"/>
          <w:szCs w:val="24"/>
        </w:rPr>
        <w:t>jamento, execução e en</w:t>
      </w:r>
      <w:r w:rsidR="00313108">
        <w:rPr>
          <w:rFonts w:ascii="Arial" w:hAnsi="Arial" w:cs="Arial"/>
          <w:color w:val="000000"/>
          <w:sz w:val="24"/>
          <w:szCs w:val="24"/>
        </w:rPr>
        <w:t>cerramento, exibidas na Figura 9</w:t>
      </w:r>
      <w:r>
        <w:rPr>
          <w:rFonts w:ascii="Arial" w:hAnsi="Arial" w:cs="Arial"/>
          <w:color w:val="000000"/>
          <w:sz w:val="24"/>
          <w:szCs w:val="24"/>
        </w:rPr>
        <w:t>.</w:t>
      </w:r>
      <w:r w:rsidRPr="000E030F">
        <w:rPr>
          <w:rFonts w:ascii="Arial" w:hAnsi="Arial" w:cs="Arial"/>
          <w:color w:val="000000"/>
          <w:sz w:val="24"/>
          <w:szCs w:val="24"/>
        </w:rPr>
        <w:t xml:space="preserve"> Cada fase</w:t>
      </w:r>
      <w:r w:rsidR="007026B1">
        <w:rPr>
          <w:rFonts w:ascii="Arial" w:hAnsi="Arial" w:cs="Arial"/>
          <w:color w:val="000000"/>
          <w:sz w:val="24"/>
          <w:szCs w:val="24"/>
        </w:rPr>
        <w:t xml:space="preserve"> da solução </w:t>
      </w:r>
      <w:proofErr w:type="spellStart"/>
      <w:r w:rsidR="007026B1">
        <w:rPr>
          <w:rFonts w:ascii="Arial" w:hAnsi="Arial" w:cs="Arial"/>
          <w:color w:val="000000"/>
          <w:sz w:val="24"/>
          <w:szCs w:val="24"/>
        </w:rPr>
        <w:t>gamificada</w:t>
      </w:r>
      <w:proofErr w:type="spellEnd"/>
      <w:r w:rsidR="00505A01">
        <w:rPr>
          <w:rFonts w:ascii="Arial" w:hAnsi="Arial" w:cs="Arial"/>
          <w:color w:val="000000"/>
          <w:sz w:val="24"/>
          <w:szCs w:val="24"/>
        </w:rPr>
        <w:t xml:space="preserve"> é representada como </w:t>
      </w:r>
      <w:r w:rsidRPr="000E030F">
        <w:rPr>
          <w:rFonts w:ascii="Arial" w:hAnsi="Arial" w:cs="Arial"/>
          <w:color w:val="000000"/>
          <w:sz w:val="24"/>
          <w:szCs w:val="24"/>
        </w:rPr>
        <w:t xml:space="preserve">um conjunto </w:t>
      </w:r>
      <w:r w:rsidRPr="006C1452">
        <w:rPr>
          <w:rFonts w:ascii="Arial" w:hAnsi="Arial" w:cs="Arial"/>
          <w:color w:val="000000"/>
          <w:sz w:val="24"/>
          <w:szCs w:val="24"/>
        </w:rPr>
        <w:t>de atividades sequenciais</w:t>
      </w:r>
      <w:r>
        <w:rPr>
          <w:rFonts w:ascii="Arial" w:hAnsi="Arial" w:cs="Arial"/>
          <w:color w:val="000000"/>
          <w:sz w:val="24"/>
          <w:szCs w:val="24"/>
        </w:rPr>
        <w:t>,</w:t>
      </w:r>
      <w:r w:rsidRPr="006C1452">
        <w:rPr>
          <w:rFonts w:ascii="Arial" w:hAnsi="Arial" w:cs="Arial"/>
          <w:color w:val="000000"/>
          <w:sz w:val="24"/>
          <w:szCs w:val="24"/>
        </w:rPr>
        <w:t xml:space="preserve"> com suas respectivas descrições</w:t>
      </w:r>
      <w:r>
        <w:rPr>
          <w:rFonts w:ascii="Arial" w:hAnsi="Arial" w:cs="Arial"/>
          <w:color w:val="000000"/>
          <w:sz w:val="24"/>
          <w:szCs w:val="24"/>
        </w:rPr>
        <w:t>,</w:t>
      </w:r>
      <w:r w:rsidRPr="006C1452">
        <w:rPr>
          <w:rFonts w:ascii="Arial" w:hAnsi="Arial" w:cs="Arial"/>
          <w:color w:val="000000"/>
          <w:sz w:val="24"/>
          <w:szCs w:val="24"/>
        </w:rPr>
        <w:t xml:space="preserve"> que o gerente de projetos deve </w:t>
      </w:r>
      <w:r>
        <w:rPr>
          <w:rFonts w:ascii="Arial" w:hAnsi="Arial" w:cs="Arial"/>
          <w:color w:val="000000"/>
          <w:sz w:val="24"/>
          <w:szCs w:val="24"/>
        </w:rPr>
        <w:t>executar.</w:t>
      </w:r>
    </w:p>
    <w:p w14:paraId="64C7F4BF" w14:textId="77777777" w:rsidR="00450EA8" w:rsidRDefault="00450EA8" w:rsidP="00325884">
      <w:pPr>
        <w:pStyle w:val="Legenda"/>
        <w:keepNext/>
        <w:jc w:val="center"/>
      </w:pPr>
      <w:bookmarkStart w:id="47" w:name="_Toc500275220"/>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9</w:t>
      </w:r>
      <w:r w:rsidRPr="00342861">
        <w:rPr>
          <w:b/>
        </w:rPr>
        <w:fldChar w:fldCharType="end"/>
      </w:r>
      <w:r w:rsidRPr="00342861">
        <w:rPr>
          <w:b/>
        </w:rPr>
        <w:t>.</w:t>
      </w:r>
      <w:r>
        <w:t xml:space="preserve"> </w:t>
      </w:r>
      <w:r w:rsidRPr="00406BC9">
        <w:t xml:space="preserve">Telas da área de trabalho do gerente com projetos em diferentes fases. Em (a), um projeto na fase de preparação. Em (b), um projeto na fase de planejamento. Em (c), um projeto na fase de execução. Em (d), um </w:t>
      </w:r>
      <w:r>
        <w:t>projeto na fase de encerramento</w:t>
      </w:r>
      <w:bookmarkEnd w:id="47"/>
    </w:p>
    <w:tbl>
      <w:tblPr>
        <w:tblStyle w:val="Tabelacomgrade"/>
        <w:tblW w:w="9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gridCol w:w="4856"/>
      </w:tblGrid>
      <w:tr w:rsidR="00901099" w14:paraId="08661932" w14:textId="77777777" w:rsidTr="00113DE0">
        <w:trPr>
          <w:trHeight w:val="2880"/>
          <w:jc w:val="center"/>
        </w:trPr>
        <w:tc>
          <w:tcPr>
            <w:tcW w:w="4827" w:type="dxa"/>
          </w:tcPr>
          <w:p w14:paraId="660536D9" w14:textId="5AAC29A4" w:rsidR="00901099" w:rsidRDefault="00AE0982" w:rsidP="00113DE0">
            <w:pPr>
              <w:pStyle w:val="NormalWeb"/>
              <w:suppressAutoHyphens w:val="0"/>
              <w:spacing w:before="0" w:after="0" w:line="360" w:lineRule="auto"/>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51AB557" wp14:editId="07E0EB36">
                  <wp:extent cx="2921000" cy="1651000"/>
                  <wp:effectExtent l="0" t="0" r="0" b="0"/>
                  <wp:docPr id="21" name="Imagem 24"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Captura%20de%20Tela%202017-10-25%20às%20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1000" cy="1651000"/>
                          </a:xfrm>
                          <a:prstGeom prst="rect">
                            <a:avLst/>
                          </a:prstGeom>
                          <a:noFill/>
                          <a:ln>
                            <a:noFill/>
                          </a:ln>
                        </pic:spPr>
                      </pic:pic>
                    </a:graphicData>
                  </a:graphic>
                </wp:inline>
              </w:drawing>
            </w:r>
          </w:p>
          <w:p w14:paraId="71161F83" w14:textId="77777777" w:rsidR="00901099" w:rsidRPr="0066322A" w:rsidRDefault="00901099" w:rsidP="00113DE0">
            <w:pPr>
              <w:pStyle w:val="NormalWeb"/>
              <w:suppressAutoHyphens w:val="0"/>
              <w:spacing w:before="0" w:after="0" w:line="360" w:lineRule="auto"/>
              <w:jc w:val="center"/>
              <w:textAlignment w:val="baseline"/>
              <w:rPr>
                <w:rFonts w:ascii="Arial" w:hAnsi="Arial" w:cs="Arial"/>
                <w:color w:val="000000"/>
                <w:sz w:val="16"/>
                <w:szCs w:val="16"/>
              </w:rPr>
            </w:pPr>
            <w:r w:rsidRPr="0066322A">
              <w:rPr>
                <w:rFonts w:ascii="Arial" w:hAnsi="Arial" w:cs="Arial"/>
                <w:color w:val="000000"/>
                <w:sz w:val="16"/>
                <w:szCs w:val="16"/>
              </w:rPr>
              <w:t>(a)</w:t>
            </w:r>
          </w:p>
        </w:tc>
        <w:tc>
          <w:tcPr>
            <w:tcW w:w="4865" w:type="dxa"/>
          </w:tcPr>
          <w:p w14:paraId="78C3C804" w14:textId="04CFBFC5" w:rsidR="00901099" w:rsidRPr="0066322A" w:rsidRDefault="00AE0982" w:rsidP="00113DE0">
            <w:pPr>
              <w:pStyle w:val="NormalWeb"/>
              <w:suppressAutoHyphens w:val="0"/>
              <w:spacing w:before="0" w:after="0" w:line="360" w:lineRule="auto"/>
              <w:jc w:val="center"/>
              <w:textAlignment w:val="baseline"/>
              <w:rPr>
                <w:rFonts w:ascii="Arial" w:hAnsi="Arial" w:cs="Arial"/>
                <w:color w:val="000000"/>
                <w:sz w:val="16"/>
                <w:szCs w:val="16"/>
              </w:rPr>
            </w:pPr>
            <w:r w:rsidRPr="00901099">
              <w:rPr>
                <w:rFonts w:ascii="Arial" w:hAnsi="Arial" w:cs="Arial"/>
                <w:noProof/>
                <w:color w:val="000000"/>
                <w:sz w:val="24"/>
                <w:szCs w:val="24"/>
              </w:rPr>
              <w:drawing>
                <wp:inline distT="0" distB="0" distL="0" distR="0" wp14:anchorId="6CAB7B15" wp14:editId="423BA257">
                  <wp:extent cx="2946400" cy="1651000"/>
                  <wp:effectExtent l="0" t="0" r="0" b="0"/>
                  <wp:docPr id="14" name="Imagem 2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Captura%20de%20Tela%202017-10-25%20às%20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6400" cy="1651000"/>
                          </a:xfrm>
                          <a:prstGeom prst="rect">
                            <a:avLst/>
                          </a:prstGeom>
                          <a:noFill/>
                          <a:ln>
                            <a:noFill/>
                          </a:ln>
                        </pic:spPr>
                      </pic:pic>
                    </a:graphicData>
                  </a:graphic>
                </wp:inline>
              </w:drawing>
            </w:r>
          </w:p>
          <w:p w14:paraId="09DD4328" w14:textId="77777777" w:rsidR="00901099" w:rsidRDefault="00901099" w:rsidP="00113DE0">
            <w:pPr>
              <w:pStyle w:val="NormalWeb"/>
              <w:suppressAutoHyphens w:val="0"/>
              <w:spacing w:before="0" w:after="0" w:line="360" w:lineRule="auto"/>
              <w:jc w:val="center"/>
              <w:textAlignment w:val="baseline"/>
              <w:rPr>
                <w:rFonts w:ascii="Arial" w:hAnsi="Arial" w:cs="Arial"/>
                <w:color w:val="000000"/>
              </w:rPr>
            </w:pPr>
            <w:r w:rsidRPr="0066322A">
              <w:rPr>
                <w:rFonts w:ascii="Arial" w:hAnsi="Arial" w:cs="Arial"/>
                <w:color w:val="000000"/>
                <w:sz w:val="16"/>
                <w:szCs w:val="16"/>
              </w:rPr>
              <w:t>(b)</w:t>
            </w:r>
          </w:p>
        </w:tc>
      </w:tr>
      <w:tr w:rsidR="00901099" w14:paraId="4A1437A6" w14:textId="77777777" w:rsidTr="00113DE0">
        <w:trPr>
          <w:trHeight w:val="3061"/>
          <w:jc w:val="center"/>
        </w:trPr>
        <w:tc>
          <w:tcPr>
            <w:tcW w:w="4827" w:type="dxa"/>
          </w:tcPr>
          <w:p w14:paraId="4FE14777" w14:textId="677EA2D7"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99DC27A" wp14:editId="174259E0">
                  <wp:extent cx="2933700" cy="1651000"/>
                  <wp:effectExtent l="0" t="0" r="12700" b="0"/>
                  <wp:docPr id="5" name="Imagem 26"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Captura%20de%20Tela%202017-10-25%20às%20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3700" cy="1651000"/>
                          </a:xfrm>
                          <a:prstGeom prst="rect">
                            <a:avLst/>
                          </a:prstGeom>
                          <a:noFill/>
                          <a:ln>
                            <a:noFill/>
                          </a:ln>
                        </pic:spPr>
                      </pic:pic>
                    </a:graphicData>
                  </a:graphic>
                </wp:inline>
              </w:drawing>
            </w:r>
          </w:p>
          <w:p w14:paraId="107F71D5" w14:textId="77777777" w:rsidR="00901099" w:rsidRPr="0066322A" w:rsidRDefault="00901099" w:rsidP="00113DE0">
            <w:pPr>
              <w:tabs>
                <w:tab w:val="left" w:pos="3067"/>
              </w:tabs>
              <w:jc w:val="center"/>
            </w:pPr>
            <w:r>
              <w:t>(c)</w:t>
            </w:r>
          </w:p>
        </w:tc>
        <w:tc>
          <w:tcPr>
            <w:tcW w:w="4865" w:type="dxa"/>
          </w:tcPr>
          <w:p w14:paraId="043EA471" w14:textId="27B7894A"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43A80E4" wp14:editId="7BAC9AB2">
                  <wp:extent cx="2908300" cy="1651000"/>
                  <wp:effectExtent l="0" t="0" r="12700" b="0"/>
                  <wp:docPr id="7" name="Imagem 2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descr="Captura%20de%20Tela%202017-10-25%20às%20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8300" cy="1651000"/>
                          </a:xfrm>
                          <a:prstGeom prst="rect">
                            <a:avLst/>
                          </a:prstGeom>
                          <a:noFill/>
                          <a:ln>
                            <a:noFill/>
                          </a:ln>
                        </pic:spPr>
                      </pic:pic>
                    </a:graphicData>
                  </a:graphic>
                </wp:inline>
              </w:drawing>
            </w:r>
          </w:p>
          <w:p w14:paraId="72372F08" w14:textId="77777777" w:rsidR="00901099" w:rsidRPr="0066322A" w:rsidRDefault="00901099" w:rsidP="00113DE0">
            <w:pPr>
              <w:jc w:val="center"/>
            </w:pPr>
            <w:r>
              <w:t>(d)</w:t>
            </w:r>
          </w:p>
        </w:tc>
      </w:tr>
    </w:tbl>
    <w:p w14:paraId="04A7AAF5"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rPr>
      </w:pPr>
    </w:p>
    <w:p w14:paraId="1870D6CC" w14:textId="4EE178C1" w:rsidR="00901099" w:rsidRDefault="00901099" w:rsidP="00A40AF6">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AE26EF6" w14:textId="77777777" w:rsidR="00A40AF6" w:rsidRPr="00A40AF6" w:rsidRDefault="00A40AF6" w:rsidP="00A40AF6">
      <w:pPr>
        <w:pStyle w:val="NormalWeb"/>
        <w:suppressAutoHyphens w:val="0"/>
        <w:spacing w:before="0" w:after="0" w:line="360" w:lineRule="auto"/>
        <w:jc w:val="center"/>
        <w:textAlignment w:val="baseline"/>
        <w:rPr>
          <w:rFonts w:ascii="Arial" w:hAnsi="Arial" w:cs="Arial"/>
          <w:color w:val="000000"/>
        </w:rPr>
      </w:pPr>
    </w:p>
    <w:p w14:paraId="3BED11BF" w14:textId="77777777" w:rsidR="00901099" w:rsidRDefault="00901099" w:rsidP="003330F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Em relação ao uso dos elementos de jogos dentro da aplicação, no </w:t>
      </w:r>
      <w:r w:rsidRPr="006C1452">
        <w:rPr>
          <w:rFonts w:ascii="Arial" w:hAnsi="Arial" w:cs="Arial"/>
          <w:color w:val="000000"/>
          <w:sz w:val="24"/>
          <w:szCs w:val="24"/>
        </w:rPr>
        <w:t xml:space="preserve">nível dos componentes foram utilizadas conquistas, </w:t>
      </w:r>
      <w:proofErr w:type="spellStart"/>
      <w:r w:rsidRPr="006C1452">
        <w:rPr>
          <w:rFonts w:ascii="Arial" w:hAnsi="Arial" w:cs="Arial"/>
          <w:color w:val="000000"/>
          <w:sz w:val="24"/>
          <w:szCs w:val="24"/>
        </w:rPr>
        <w:t>avatares</w:t>
      </w:r>
      <w:proofErr w:type="spellEnd"/>
      <w:r w:rsidRPr="006C1452">
        <w:rPr>
          <w:rFonts w:ascii="Arial" w:hAnsi="Arial" w:cs="Arial"/>
          <w:color w:val="000000"/>
          <w:sz w:val="24"/>
          <w:szCs w:val="24"/>
        </w:rPr>
        <w:t xml:space="preserve">, placar, níveis e pontos. </w:t>
      </w:r>
      <w:r>
        <w:rPr>
          <w:rFonts w:ascii="Arial" w:hAnsi="Arial" w:cs="Arial"/>
          <w:color w:val="000000"/>
          <w:sz w:val="24"/>
          <w:szCs w:val="24"/>
        </w:rPr>
        <w:t xml:space="preserve">Já </w:t>
      </w:r>
      <w:r w:rsidRPr="006C1452">
        <w:rPr>
          <w:rFonts w:ascii="Arial" w:hAnsi="Arial" w:cs="Arial"/>
          <w:color w:val="000000"/>
          <w:sz w:val="24"/>
          <w:szCs w:val="24"/>
        </w:rPr>
        <w:t>no nível da mecânica</w:t>
      </w:r>
      <w:r>
        <w:rPr>
          <w:rFonts w:ascii="Arial" w:hAnsi="Arial" w:cs="Arial"/>
          <w:color w:val="000000"/>
          <w:sz w:val="24"/>
          <w:szCs w:val="24"/>
        </w:rPr>
        <w:t xml:space="preserve"> foram empregados os</w:t>
      </w:r>
      <w:r w:rsidRPr="006C1452">
        <w:rPr>
          <w:rFonts w:ascii="Arial" w:hAnsi="Arial" w:cs="Arial"/>
          <w:color w:val="000000"/>
          <w:sz w:val="24"/>
          <w:szCs w:val="24"/>
        </w:rPr>
        <w:t xml:space="preserve"> </w:t>
      </w:r>
      <w:r>
        <w:rPr>
          <w:rFonts w:ascii="Arial" w:hAnsi="Arial" w:cs="Arial"/>
          <w:color w:val="000000"/>
          <w:sz w:val="24"/>
          <w:szCs w:val="24"/>
        </w:rPr>
        <w:t>d</w:t>
      </w:r>
      <w:r w:rsidRPr="006C1452">
        <w:rPr>
          <w:rFonts w:ascii="Arial" w:hAnsi="Arial" w:cs="Arial"/>
          <w:color w:val="000000"/>
          <w:sz w:val="24"/>
          <w:szCs w:val="24"/>
        </w:rPr>
        <w:t>esafios,</w:t>
      </w:r>
      <w:r w:rsidRPr="006C1452">
        <w:rPr>
          <w:rFonts w:ascii="Arial" w:hAnsi="Arial" w:cs="Arial"/>
          <w:i/>
          <w:color w:val="000000"/>
          <w:sz w:val="24"/>
          <w:szCs w:val="24"/>
        </w:rPr>
        <w:t xml:space="preserve"> feedback</w:t>
      </w:r>
      <w:r>
        <w:rPr>
          <w:rFonts w:ascii="Arial" w:hAnsi="Arial" w:cs="Arial"/>
          <w:color w:val="000000"/>
          <w:sz w:val="24"/>
          <w:szCs w:val="24"/>
        </w:rPr>
        <w:t xml:space="preserve"> e </w:t>
      </w:r>
      <w:r w:rsidRPr="006C1452">
        <w:rPr>
          <w:rFonts w:ascii="Arial" w:hAnsi="Arial" w:cs="Arial"/>
          <w:color w:val="000000"/>
          <w:sz w:val="24"/>
          <w:szCs w:val="24"/>
        </w:rPr>
        <w:t>recompensas.</w:t>
      </w:r>
      <w:r>
        <w:rPr>
          <w:rFonts w:ascii="Arial" w:hAnsi="Arial" w:cs="Arial"/>
          <w:color w:val="000000"/>
          <w:sz w:val="24"/>
          <w:szCs w:val="24"/>
        </w:rPr>
        <w:t xml:space="preserve"> Finalmente, o único elemento</w:t>
      </w:r>
      <w:r w:rsidRPr="006C1452">
        <w:rPr>
          <w:rFonts w:ascii="Arial" w:hAnsi="Arial" w:cs="Arial"/>
          <w:color w:val="000000"/>
          <w:sz w:val="24"/>
          <w:szCs w:val="24"/>
        </w:rPr>
        <w:t xml:space="preserve"> no nível da dinâmica</w:t>
      </w:r>
      <w:r>
        <w:rPr>
          <w:rFonts w:ascii="Arial" w:hAnsi="Arial" w:cs="Arial"/>
          <w:color w:val="000000"/>
          <w:sz w:val="24"/>
          <w:szCs w:val="24"/>
        </w:rPr>
        <w:t xml:space="preserve"> usado foi a</w:t>
      </w:r>
      <w:r w:rsidRPr="006C1452">
        <w:rPr>
          <w:rFonts w:ascii="Arial" w:hAnsi="Arial" w:cs="Arial"/>
          <w:color w:val="000000"/>
          <w:sz w:val="24"/>
          <w:szCs w:val="24"/>
        </w:rPr>
        <w:t xml:space="preserve"> </w:t>
      </w:r>
      <w:r>
        <w:rPr>
          <w:rFonts w:ascii="Arial" w:hAnsi="Arial" w:cs="Arial"/>
          <w:color w:val="000000"/>
          <w:sz w:val="24"/>
          <w:szCs w:val="24"/>
        </w:rPr>
        <w:t>progressão. Desta forma, o</w:t>
      </w:r>
      <w:r w:rsidRPr="000E030F">
        <w:rPr>
          <w:rFonts w:ascii="Arial" w:hAnsi="Arial" w:cs="Arial"/>
          <w:color w:val="000000"/>
          <w:sz w:val="24"/>
          <w:szCs w:val="24"/>
        </w:rPr>
        <w:t xml:space="preserve"> gerente poderá assumir diferentes níveis: aprendiz, júnior, mestre, sênior, pleno, </w:t>
      </w:r>
      <w:proofErr w:type="spellStart"/>
      <w:r w:rsidRPr="000E030F">
        <w:rPr>
          <w:rFonts w:ascii="Arial" w:hAnsi="Arial" w:cs="Arial"/>
          <w:i/>
          <w:color w:val="000000"/>
          <w:sz w:val="24"/>
          <w:szCs w:val="24"/>
        </w:rPr>
        <w:t>gold</w:t>
      </w:r>
      <w:proofErr w:type="spellEnd"/>
      <w:r w:rsidRPr="000E030F">
        <w:rPr>
          <w:rFonts w:ascii="Arial" w:hAnsi="Arial" w:cs="Arial"/>
          <w:i/>
          <w:color w:val="000000"/>
          <w:sz w:val="24"/>
          <w:szCs w:val="24"/>
        </w:rPr>
        <w:t xml:space="preserve"> </w:t>
      </w:r>
      <w:r w:rsidRPr="000E030F">
        <w:rPr>
          <w:rFonts w:ascii="Arial" w:hAnsi="Arial" w:cs="Arial"/>
          <w:color w:val="000000"/>
          <w:sz w:val="24"/>
          <w:szCs w:val="24"/>
        </w:rPr>
        <w:t>e</w:t>
      </w:r>
      <w:r w:rsidRPr="000E030F">
        <w:rPr>
          <w:rFonts w:ascii="Arial" w:hAnsi="Arial" w:cs="Arial"/>
          <w:i/>
          <w:color w:val="000000"/>
          <w:sz w:val="24"/>
          <w:szCs w:val="24"/>
        </w:rPr>
        <w:t xml:space="preserve"> </w:t>
      </w:r>
      <w:proofErr w:type="spellStart"/>
      <w:r w:rsidRPr="000E030F">
        <w:rPr>
          <w:rFonts w:ascii="Arial" w:hAnsi="Arial" w:cs="Arial"/>
          <w:i/>
          <w:color w:val="000000"/>
          <w:sz w:val="24"/>
          <w:szCs w:val="24"/>
        </w:rPr>
        <w:t>gold</w:t>
      </w:r>
      <w:proofErr w:type="spellEnd"/>
      <w:r w:rsidRPr="000E030F">
        <w:rPr>
          <w:rFonts w:ascii="Arial" w:hAnsi="Arial" w:cs="Arial"/>
          <w:i/>
          <w:color w:val="000000"/>
          <w:sz w:val="24"/>
          <w:szCs w:val="24"/>
        </w:rPr>
        <w:t xml:space="preserve"> </w:t>
      </w:r>
      <w:proofErr w:type="spellStart"/>
      <w:r w:rsidRPr="000E030F">
        <w:rPr>
          <w:rFonts w:ascii="Arial" w:hAnsi="Arial" w:cs="Arial"/>
          <w:i/>
          <w:color w:val="000000"/>
          <w:sz w:val="24"/>
          <w:szCs w:val="24"/>
        </w:rPr>
        <w:t>plus</w:t>
      </w:r>
      <w:proofErr w:type="spellEnd"/>
      <w:r w:rsidRPr="000E030F">
        <w:rPr>
          <w:rFonts w:ascii="Arial" w:hAnsi="Arial" w:cs="Arial"/>
          <w:i/>
          <w:color w:val="000000"/>
          <w:sz w:val="24"/>
          <w:szCs w:val="24"/>
        </w:rPr>
        <w:t>,</w:t>
      </w:r>
      <w:r w:rsidRPr="000E030F">
        <w:rPr>
          <w:rFonts w:ascii="Arial" w:hAnsi="Arial" w:cs="Arial"/>
          <w:color w:val="000000"/>
          <w:sz w:val="24"/>
          <w:szCs w:val="24"/>
        </w:rPr>
        <w:t xml:space="preserve"> de acordo com sua pontuação no jogo e a quantidade de projetos finalizados</w:t>
      </w:r>
      <w:r>
        <w:rPr>
          <w:rFonts w:ascii="Arial" w:hAnsi="Arial" w:cs="Arial"/>
          <w:color w:val="000000"/>
          <w:sz w:val="24"/>
          <w:szCs w:val="24"/>
        </w:rPr>
        <w:t xml:space="preserve">. </w:t>
      </w:r>
    </w:p>
    <w:p w14:paraId="10CEAABA" w14:textId="77777777" w:rsidR="00901099" w:rsidRDefault="00901099"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637848FB" w14:textId="77777777" w:rsidR="0001491E" w:rsidRDefault="0001491E" w:rsidP="00DC15D0">
      <w:pPr>
        <w:spacing w:after="0" w:line="360" w:lineRule="auto"/>
        <w:ind w:firstLine="1134"/>
        <w:jc w:val="both"/>
        <w:rPr>
          <w:rFonts w:ascii="Arial" w:hAnsi="Arial" w:cs="Arial"/>
          <w:sz w:val="24"/>
          <w:szCs w:val="24"/>
        </w:rPr>
      </w:pPr>
    </w:p>
    <w:p w14:paraId="1894B3DB" w14:textId="77777777" w:rsidR="0001491E" w:rsidRDefault="0001491E" w:rsidP="00DC15D0">
      <w:pPr>
        <w:spacing w:after="0" w:line="360" w:lineRule="auto"/>
        <w:ind w:firstLine="1134"/>
        <w:jc w:val="both"/>
        <w:rPr>
          <w:rFonts w:ascii="Arial" w:hAnsi="Arial" w:cs="Arial"/>
          <w:sz w:val="24"/>
          <w:szCs w:val="24"/>
        </w:rPr>
      </w:pPr>
    </w:p>
    <w:p w14:paraId="1BC496E7" w14:textId="77777777" w:rsidR="0001491E" w:rsidRDefault="0001491E" w:rsidP="00DC15D0">
      <w:pPr>
        <w:spacing w:after="0" w:line="360" w:lineRule="auto"/>
        <w:ind w:firstLine="1134"/>
        <w:jc w:val="both"/>
        <w:rPr>
          <w:rFonts w:ascii="Arial" w:hAnsi="Arial" w:cs="Arial"/>
          <w:sz w:val="24"/>
          <w:szCs w:val="24"/>
        </w:rPr>
      </w:pPr>
    </w:p>
    <w:p w14:paraId="5FDDD430" w14:textId="77777777" w:rsidR="0001491E" w:rsidRDefault="0001491E" w:rsidP="00DC15D0">
      <w:pPr>
        <w:spacing w:after="0" w:line="360" w:lineRule="auto"/>
        <w:ind w:firstLine="1134"/>
        <w:jc w:val="both"/>
        <w:rPr>
          <w:rFonts w:ascii="Arial" w:hAnsi="Arial" w:cs="Arial"/>
          <w:sz w:val="24"/>
          <w:szCs w:val="24"/>
        </w:rPr>
      </w:pPr>
    </w:p>
    <w:p w14:paraId="5C221F16" w14:textId="77777777" w:rsidR="009E6700" w:rsidRDefault="009E6700" w:rsidP="009E6700">
      <w:pPr>
        <w:pStyle w:val="NormalWeb"/>
        <w:suppressAutoHyphens w:val="0"/>
        <w:spacing w:before="0" w:after="0" w:line="360" w:lineRule="auto"/>
        <w:jc w:val="both"/>
        <w:textAlignment w:val="baseline"/>
        <w:rPr>
          <w:rFonts w:ascii="Arial" w:hAnsi="Arial" w:cs="Arial"/>
          <w:sz w:val="24"/>
          <w:szCs w:val="24"/>
        </w:rPr>
      </w:pPr>
    </w:p>
    <w:p w14:paraId="240F6D2E" w14:textId="77777777" w:rsidR="009E6700" w:rsidRPr="00E536D1" w:rsidRDefault="009E6700" w:rsidP="009E6700">
      <w:pPr>
        <w:pStyle w:val="NormalWeb"/>
        <w:suppressAutoHyphens w:val="0"/>
        <w:spacing w:before="0" w:after="0" w:line="360" w:lineRule="auto"/>
        <w:jc w:val="both"/>
        <w:textAlignment w:val="baseline"/>
        <w:rPr>
          <w:rFonts w:ascii="Arial" w:hAnsi="Arial" w:cs="Arial"/>
          <w:color w:val="000000"/>
        </w:rPr>
      </w:pPr>
    </w:p>
    <w:p w14:paraId="7EDC3D8C" w14:textId="77777777" w:rsidR="00342861" w:rsidRDefault="00342861" w:rsidP="00342861">
      <w:pPr>
        <w:pStyle w:val="Legenda"/>
        <w:keepNext/>
        <w:jc w:val="center"/>
      </w:pPr>
      <w:bookmarkStart w:id="48" w:name="_Toc500275221"/>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10</w:t>
      </w:r>
      <w:r w:rsidRPr="00342861">
        <w:rPr>
          <w:b/>
        </w:rPr>
        <w:fldChar w:fldCharType="end"/>
      </w:r>
      <w:r w:rsidRPr="00342861">
        <w:rPr>
          <w:b/>
        </w:rPr>
        <w:t>.</w:t>
      </w:r>
      <w:r>
        <w:t xml:space="preserve"> </w:t>
      </w:r>
      <w:r w:rsidRPr="00B37A4A">
        <w:t>Tela de perfil do aplicativo</w:t>
      </w:r>
      <w:bookmarkEnd w:id="48"/>
    </w:p>
    <w:p w14:paraId="62321AC5" w14:textId="798DBBDE" w:rsidR="009E6700" w:rsidRDefault="00AE0982" w:rsidP="009E6700">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536F51A4" wp14:editId="49C083D1">
            <wp:extent cx="3822700" cy="2159000"/>
            <wp:effectExtent l="0" t="0" r="12700" b="0"/>
            <wp:docPr id="45" name="Imagem 15"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Captura%20de%20Tela%202017-10-25%20às%20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3739DB9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1AA42DD"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F2A2E35" w14:textId="2CBA1A8B" w:rsidR="00AF1DD1" w:rsidRDefault="009E6700"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Na te</w:t>
      </w:r>
      <w:r w:rsidR="00313108">
        <w:rPr>
          <w:rFonts w:ascii="Arial" w:hAnsi="Arial" w:cs="Arial"/>
          <w:color w:val="000000"/>
          <w:sz w:val="24"/>
          <w:szCs w:val="24"/>
        </w:rPr>
        <w:t>la Perfil, ilustrada na Figura 10</w:t>
      </w:r>
      <w:r>
        <w:rPr>
          <w:rFonts w:ascii="Arial" w:hAnsi="Arial" w:cs="Arial"/>
          <w:color w:val="000000"/>
          <w:sz w:val="24"/>
          <w:szCs w:val="24"/>
        </w:rPr>
        <w:t xml:space="preserve">, </w:t>
      </w:r>
      <w:r w:rsidRPr="000E030F">
        <w:rPr>
          <w:rFonts w:ascii="Arial" w:hAnsi="Arial" w:cs="Arial"/>
          <w:color w:val="000000"/>
          <w:sz w:val="24"/>
          <w:szCs w:val="24"/>
        </w:rPr>
        <w:t xml:space="preserve">o </w:t>
      </w:r>
      <w:r>
        <w:rPr>
          <w:rFonts w:ascii="Arial" w:hAnsi="Arial" w:cs="Arial"/>
          <w:color w:val="000000"/>
          <w:sz w:val="24"/>
          <w:szCs w:val="24"/>
        </w:rPr>
        <w:t xml:space="preserve">jogador poderá visualizar e alterar o seu </w:t>
      </w:r>
      <w:r w:rsidRPr="000E030F">
        <w:rPr>
          <w:rFonts w:ascii="Arial" w:hAnsi="Arial" w:cs="Arial"/>
          <w:color w:val="000000"/>
          <w:sz w:val="24"/>
          <w:szCs w:val="24"/>
        </w:rPr>
        <w:t>perfil</w:t>
      </w:r>
      <w:r>
        <w:rPr>
          <w:rFonts w:ascii="Arial" w:hAnsi="Arial" w:cs="Arial"/>
          <w:color w:val="000000"/>
          <w:sz w:val="24"/>
          <w:szCs w:val="24"/>
        </w:rPr>
        <w:t xml:space="preserve">, o qual possui as seguintes informações: </w:t>
      </w:r>
      <w:r w:rsidRPr="000E030F">
        <w:rPr>
          <w:rFonts w:ascii="Arial" w:hAnsi="Arial" w:cs="Arial"/>
          <w:color w:val="000000"/>
          <w:sz w:val="24"/>
          <w:szCs w:val="24"/>
        </w:rPr>
        <w:t>matrícula, apelido, e-mail, sexo, nível atual, data de nascimento, pontuação e quantidade de moedas que possui</w:t>
      </w:r>
      <w:r>
        <w:rPr>
          <w:rFonts w:ascii="Arial" w:hAnsi="Arial" w:cs="Arial"/>
          <w:color w:val="000000"/>
          <w:sz w:val="24"/>
          <w:szCs w:val="24"/>
        </w:rPr>
        <w:t xml:space="preserve">. Ao clicar no botão TROCAR AVATAR, serão exibidos todos os </w:t>
      </w:r>
      <w:proofErr w:type="spellStart"/>
      <w:r w:rsidRPr="0066322A">
        <w:rPr>
          <w:rFonts w:ascii="Arial" w:hAnsi="Arial" w:cs="Arial"/>
          <w:i/>
          <w:color w:val="000000"/>
          <w:sz w:val="24"/>
          <w:szCs w:val="24"/>
        </w:rPr>
        <w:t>avatares</w:t>
      </w:r>
      <w:proofErr w:type="spellEnd"/>
      <w:r>
        <w:rPr>
          <w:rFonts w:ascii="Arial" w:hAnsi="Arial" w:cs="Arial"/>
          <w:color w:val="000000"/>
          <w:sz w:val="24"/>
          <w:szCs w:val="24"/>
        </w:rPr>
        <w:t xml:space="preserve"> disponíveis na aplicação, sendo que eles</w:t>
      </w:r>
      <w:r w:rsidRPr="000E030F">
        <w:rPr>
          <w:rFonts w:ascii="Arial" w:hAnsi="Arial" w:cs="Arial"/>
          <w:color w:val="000000"/>
          <w:sz w:val="24"/>
          <w:szCs w:val="24"/>
        </w:rPr>
        <w:t xml:space="preserve"> </w:t>
      </w:r>
      <w:r>
        <w:rPr>
          <w:rFonts w:ascii="Arial" w:hAnsi="Arial" w:cs="Arial"/>
          <w:color w:val="000000"/>
          <w:sz w:val="24"/>
          <w:szCs w:val="24"/>
        </w:rPr>
        <w:t>representam o</w:t>
      </w:r>
      <w:r w:rsidRPr="000E030F">
        <w:rPr>
          <w:rFonts w:ascii="Arial" w:hAnsi="Arial" w:cs="Arial"/>
          <w:color w:val="000000"/>
          <w:sz w:val="24"/>
          <w:szCs w:val="24"/>
        </w:rPr>
        <w:t xml:space="preserve"> gerente dentro do sistema </w:t>
      </w:r>
      <w:proofErr w:type="spellStart"/>
      <w:r w:rsidRPr="000E030F">
        <w:rPr>
          <w:rFonts w:ascii="Arial" w:hAnsi="Arial" w:cs="Arial"/>
          <w:color w:val="000000"/>
          <w:sz w:val="24"/>
          <w:szCs w:val="24"/>
        </w:rPr>
        <w:t>gamificado</w:t>
      </w:r>
      <w:proofErr w:type="spellEnd"/>
      <w:r>
        <w:rPr>
          <w:rFonts w:ascii="Arial" w:hAnsi="Arial" w:cs="Arial"/>
          <w:color w:val="000000"/>
          <w:sz w:val="24"/>
          <w:szCs w:val="24"/>
        </w:rPr>
        <w:t xml:space="preserve">. Cada animal possui </w:t>
      </w:r>
      <w:r w:rsidRPr="000E030F">
        <w:rPr>
          <w:rFonts w:ascii="Arial" w:hAnsi="Arial" w:cs="Arial"/>
          <w:color w:val="000000"/>
          <w:sz w:val="24"/>
          <w:szCs w:val="24"/>
        </w:rPr>
        <w:t>as características existentes em pessoas</w:t>
      </w:r>
      <w:r>
        <w:rPr>
          <w:rFonts w:ascii="Arial" w:hAnsi="Arial" w:cs="Arial"/>
          <w:color w:val="000000"/>
          <w:sz w:val="24"/>
          <w:szCs w:val="24"/>
        </w:rPr>
        <w:t>,</w:t>
      </w:r>
      <w:r w:rsidRPr="000E030F">
        <w:rPr>
          <w:rFonts w:ascii="Arial" w:hAnsi="Arial" w:cs="Arial"/>
          <w:color w:val="000000"/>
          <w:sz w:val="24"/>
          <w:szCs w:val="24"/>
        </w:rPr>
        <w:t xml:space="preserve"> tanto positivas como negativas</w:t>
      </w:r>
      <w:r>
        <w:rPr>
          <w:rFonts w:ascii="Arial" w:hAnsi="Arial" w:cs="Arial"/>
          <w:color w:val="000000"/>
          <w:sz w:val="24"/>
          <w:szCs w:val="24"/>
        </w:rPr>
        <w:t xml:space="preserve">, conforme pode ser visto na tela “Escolha um </w:t>
      </w:r>
      <w:proofErr w:type="spellStart"/>
      <w:r>
        <w:rPr>
          <w:rFonts w:ascii="Arial" w:hAnsi="Arial" w:cs="Arial"/>
          <w:color w:val="000000"/>
          <w:sz w:val="24"/>
          <w:szCs w:val="24"/>
        </w:rPr>
        <w:t>avatar</w:t>
      </w:r>
      <w:proofErr w:type="spellEnd"/>
      <w:r w:rsidR="00B53A0C">
        <w:rPr>
          <w:rFonts w:ascii="Arial" w:hAnsi="Arial" w:cs="Arial"/>
          <w:color w:val="000000"/>
          <w:sz w:val="24"/>
          <w:szCs w:val="24"/>
        </w:rPr>
        <w:t>”</w:t>
      </w:r>
      <w:r>
        <w:rPr>
          <w:rFonts w:ascii="Arial" w:hAnsi="Arial" w:cs="Arial"/>
          <w:color w:val="000000"/>
          <w:sz w:val="24"/>
          <w:szCs w:val="24"/>
        </w:rPr>
        <w:t xml:space="preserve"> d</w:t>
      </w:r>
      <w:r w:rsidR="00313108">
        <w:rPr>
          <w:rFonts w:ascii="Arial" w:hAnsi="Arial" w:cs="Arial"/>
          <w:color w:val="000000"/>
          <w:sz w:val="24"/>
          <w:szCs w:val="24"/>
        </w:rPr>
        <w:t>a Figura 11</w:t>
      </w:r>
      <w:r w:rsidRPr="000E030F">
        <w:rPr>
          <w:rFonts w:ascii="Arial" w:hAnsi="Arial" w:cs="Arial"/>
          <w:color w:val="000000"/>
          <w:sz w:val="24"/>
          <w:szCs w:val="24"/>
        </w:rPr>
        <w:t>.</w:t>
      </w:r>
      <w:r>
        <w:rPr>
          <w:rFonts w:ascii="Arial" w:hAnsi="Arial" w:cs="Arial"/>
          <w:color w:val="000000"/>
          <w:sz w:val="24"/>
          <w:szCs w:val="24"/>
        </w:rPr>
        <w:t xml:space="preserve"> </w:t>
      </w:r>
    </w:p>
    <w:p w14:paraId="203B86CA" w14:textId="77777777" w:rsidR="00342861" w:rsidRDefault="00342861" w:rsidP="00342861">
      <w:pPr>
        <w:pStyle w:val="Legenda"/>
        <w:keepNext/>
        <w:jc w:val="center"/>
      </w:pPr>
      <w:bookmarkStart w:id="49" w:name="_Toc500275222"/>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11</w:t>
      </w:r>
      <w:r w:rsidRPr="00342861">
        <w:rPr>
          <w:b/>
        </w:rPr>
        <w:fldChar w:fldCharType="end"/>
      </w:r>
      <w:r w:rsidRPr="00342861">
        <w:rPr>
          <w:b/>
        </w:rPr>
        <w:t>.</w:t>
      </w:r>
      <w:r>
        <w:t xml:space="preserve"> </w:t>
      </w:r>
      <w:r w:rsidRPr="00B37C91">
        <w:t xml:space="preserve">Tela escolha um </w:t>
      </w:r>
      <w:proofErr w:type="spellStart"/>
      <w:r w:rsidRPr="00B37C91">
        <w:t>avatar</w:t>
      </w:r>
      <w:proofErr w:type="spellEnd"/>
      <w:r w:rsidRPr="00B37C91">
        <w:t xml:space="preserve"> do aplicativo</w:t>
      </w:r>
      <w:bookmarkEnd w:id="49"/>
    </w:p>
    <w:p w14:paraId="26AEBD90" w14:textId="660D4154" w:rsidR="009E6700" w:rsidRDefault="00AE0982" w:rsidP="00AF1DD1">
      <w:pPr>
        <w:pStyle w:val="NormalWeb"/>
        <w:suppressAutoHyphens w:val="0"/>
        <w:spacing w:before="0" w:after="0" w:line="360" w:lineRule="auto"/>
        <w:ind w:firstLine="708"/>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709BDDDC" wp14:editId="3416B43C">
            <wp:extent cx="3848100" cy="2159000"/>
            <wp:effectExtent l="0" t="0" r="12700" b="0"/>
            <wp:docPr id="44" name="Imagem 16"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aptura%20de%20Tela%202017-10-25%20às%20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18AB106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5A1507A"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8994B56" w14:textId="77777777" w:rsidR="00AF1DD1" w:rsidRDefault="00AF1DD1"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5715233F" w14:textId="77777777" w:rsidR="00A40AF6" w:rsidRDefault="00A40AF6" w:rsidP="00904D57">
      <w:pPr>
        <w:pStyle w:val="NormalWeb"/>
        <w:suppressAutoHyphens w:val="0"/>
        <w:spacing w:before="0" w:after="200" w:line="360" w:lineRule="auto"/>
        <w:ind w:firstLine="1134"/>
        <w:jc w:val="both"/>
        <w:textAlignment w:val="baseline"/>
        <w:rPr>
          <w:rFonts w:ascii="Arial" w:hAnsi="Arial" w:cs="Arial"/>
          <w:color w:val="000000"/>
          <w:sz w:val="24"/>
          <w:szCs w:val="24"/>
        </w:rPr>
      </w:pPr>
    </w:p>
    <w:p w14:paraId="3BEBF530" w14:textId="5F3DF7A1" w:rsidR="009E6700" w:rsidRDefault="00313108" w:rsidP="00904D57">
      <w:pPr>
        <w:pStyle w:val="NormalWeb"/>
        <w:suppressAutoHyphens w:val="0"/>
        <w:spacing w:before="0" w:after="200" w:line="360" w:lineRule="auto"/>
        <w:ind w:firstLine="1134"/>
        <w:jc w:val="both"/>
        <w:textAlignment w:val="baseline"/>
        <w:rPr>
          <w:ins w:id="50" w:author="Rafael Barbosa" w:date="2017-11-05T15:47:00Z"/>
          <w:rFonts w:ascii="Arial" w:hAnsi="Arial" w:cs="Arial"/>
          <w:color w:val="000000"/>
          <w:sz w:val="24"/>
          <w:szCs w:val="24"/>
        </w:rPr>
      </w:pPr>
      <w:r>
        <w:rPr>
          <w:rFonts w:ascii="Arial" w:hAnsi="Arial" w:cs="Arial"/>
          <w:color w:val="000000"/>
          <w:sz w:val="24"/>
          <w:szCs w:val="24"/>
        </w:rPr>
        <w:lastRenderedPageBreak/>
        <w:t>A Figura 12</w:t>
      </w:r>
      <w:r w:rsidR="009E6700">
        <w:rPr>
          <w:rFonts w:ascii="Arial" w:hAnsi="Arial" w:cs="Arial"/>
          <w:color w:val="000000"/>
          <w:sz w:val="24"/>
          <w:szCs w:val="24"/>
        </w:rPr>
        <w:t xml:space="preserve"> expõe o conjunto de missões disponíveis aos gerentes para reciclarem seus conhecimentos. </w:t>
      </w:r>
      <w:r w:rsidR="009E6700" w:rsidRPr="000E030F">
        <w:rPr>
          <w:rFonts w:ascii="Arial" w:hAnsi="Arial" w:cs="Arial"/>
          <w:color w:val="000000"/>
          <w:sz w:val="24"/>
          <w:szCs w:val="24"/>
        </w:rPr>
        <w:t xml:space="preserve">Para cada missão foi </w:t>
      </w:r>
      <w:r w:rsidR="009E6700">
        <w:rPr>
          <w:rFonts w:ascii="Arial" w:hAnsi="Arial" w:cs="Arial"/>
          <w:color w:val="000000"/>
          <w:sz w:val="24"/>
          <w:szCs w:val="24"/>
        </w:rPr>
        <w:t xml:space="preserve">definida </w:t>
      </w:r>
      <w:r w:rsidR="009E6700" w:rsidRPr="000E030F">
        <w:rPr>
          <w:rFonts w:ascii="Arial" w:hAnsi="Arial" w:cs="Arial"/>
          <w:color w:val="000000"/>
          <w:sz w:val="24"/>
          <w:szCs w:val="24"/>
        </w:rPr>
        <w:t xml:space="preserve">uma descrição, </w:t>
      </w:r>
      <w:r w:rsidR="009E6700">
        <w:rPr>
          <w:rFonts w:ascii="Arial" w:hAnsi="Arial" w:cs="Arial"/>
          <w:color w:val="000000"/>
          <w:sz w:val="24"/>
          <w:szCs w:val="24"/>
        </w:rPr>
        <w:t>um</w:t>
      </w:r>
      <w:r w:rsidR="009E6700" w:rsidRPr="000E030F">
        <w:rPr>
          <w:rFonts w:ascii="Arial" w:hAnsi="Arial" w:cs="Arial"/>
          <w:color w:val="000000"/>
          <w:sz w:val="24"/>
          <w:szCs w:val="24"/>
        </w:rPr>
        <w:t xml:space="preserve"> prêmio</w:t>
      </w:r>
      <w:r w:rsidR="009E6700">
        <w:rPr>
          <w:rFonts w:ascii="Arial" w:hAnsi="Arial" w:cs="Arial"/>
          <w:color w:val="000000"/>
          <w:sz w:val="24"/>
          <w:szCs w:val="24"/>
        </w:rPr>
        <w:t xml:space="preserve">, </w:t>
      </w:r>
      <w:r w:rsidR="009E6700" w:rsidRPr="000E030F">
        <w:rPr>
          <w:rFonts w:ascii="Arial" w:hAnsi="Arial" w:cs="Arial"/>
          <w:color w:val="000000"/>
          <w:sz w:val="24"/>
          <w:szCs w:val="24"/>
        </w:rPr>
        <w:t>representado em moedas</w:t>
      </w:r>
      <w:r w:rsidR="009E6700">
        <w:rPr>
          <w:rFonts w:ascii="Arial" w:hAnsi="Arial" w:cs="Arial"/>
          <w:color w:val="000000"/>
          <w:sz w:val="24"/>
          <w:szCs w:val="24"/>
        </w:rPr>
        <w:t>, e um tempo.</w:t>
      </w:r>
      <w:r w:rsidR="009E6700" w:rsidRPr="000E030F">
        <w:rPr>
          <w:rFonts w:ascii="Arial" w:hAnsi="Arial" w:cs="Arial"/>
          <w:color w:val="000000"/>
          <w:sz w:val="24"/>
          <w:szCs w:val="24"/>
        </w:rPr>
        <w:t xml:space="preserve"> </w:t>
      </w:r>
      <w:r w:rsidR="009E6700">
        <w:rPr>
          <w:rFonts w:ascii="Arial" w:hAnsi="Arial" w:cs="Arial"/>
          <w:color w:val="000000"/>
          <w:sz w:val="24"/>
          <w:szCs w:val="24"/>
        </w:rPr>
        <w:t>C</w:t>
      </w:r>
      <w:r w:rsidR="009E6700" w:rsidRPr="000E030F">
        <w:rPr>
          <w:rFonts w:ascii="Arial" w:hAnsi="Arial" w:cs="Arial"/>
          <w:color w:val="000000"/>
          <w:sz w:val="24"/>
          <w:szCs w:val="24"/>
        </w:rPr>
        <w:t>ada missão só poderá ser realizada no tempo previsto que vai sendo atualizado a cada segundo e exibido para o gerente.</w:t>
      </w:r>
    </w:p>
    <w:p w14:paraId="662A0F32" w14:textId="77777777" w:rsidR="00342861" w:rsidRDefault="00342861" w:rsidP="00342861">
      <w:pPr>
        <w:pStyle w:val="Legenda"/>
        <w:keepNext/>
        <w:jc w:val="center"/>
      </w:pPr>
      <w:bookmarkStart w:id="51" w:name="_Toc500275223"/>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12</w:t>
      </w:r>
      <w:r w:rsidRPr="00342861">
        <w:rPr>
          <w:b/>
        </w:rPr>
        <w:fldChar w:fldCharType="end"/>
      </w:r>
      <w:r w:rsidRPr="00342861">
        <w:rPr>
          <w:b/>
        </w:rPr>
        <w:t>.</w:t>
      </w:r>
      <w:r>
        <w:t xml:space="preserve"> </w:t>
      </w:r>
      <w:r w:rsidRPr="001B63A9">
        <w:t>Tela missões do aplicativo</w:t>
      </w:r>
      <w:bookmarkEnd w:id="51"/>
    </w:p>
    <w:p w14:paraId="7695EC6B" w14:textId="22F4F91D" w:rsidR="009E6700" w:rsidRDefault="00AE0982" w:rsidP="00904D57">
      <w:pPr>
        <w:pStyle w:val="NormalWeb"/>
        <w:suppressAutoHyphens w:val="0"/>
        <w:spacing w:before="0" w:after="0" w:line="360" w:lineRule="auto"/>
        <w:jc w:val="center"/>
        <w:textAlignment w:val="baseline"/>
        <w:rPr>
          <w:ins w:id="52" w:author="Rafael Barbosa" w:date="2017-11-05T15:47:00Z"/>
          <w:rFonts w:ascii="Arial" w:hAnsi="Arial" w:cs="Arial"/>
          <w:color w:val="000000"/>
          <w:sz w:val="24"/>
          <w:szCs w:val="24"/>
        </w:rPr>
      </w:pPr>
      <w:ins w:id="53" w:author="Rafael Barbosa" w:date="2017-11-05T15:47:00Z">
        <w:r w:rsidRPr="009E6700">
          <w:rPr>
            <w:rFonts w:ascii="Arial" w:hAnsi="Arial" w:cs="Arial"/>
            <w:noProof/>
            <w:color w:val="000000"/>
            <w:sz w:val="24"/>
            <w:szCs w:val="24"/>
            <w:rPrChange w:id="54" w:author="Unknown">
              <w:rPr>
                <w:noProof/>
              </w:rPr>
            </w:rPrChange>
          </w:rPr>
          <w:drawing>
            <wp:inline distT="0" distB="0" distL="0" distR="0" wp14:anchorId="269B4699" wp14:editId="75ED12BE">
              <wp:extent cx="3835400" cy="2159000"/>
              <wp:effectExtent l="0" t="0" r="0" b="0"/>
              <wp:docPr id="43" name="Imagem 1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Captura%20de%20Tela%202017-10-25%20às%20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ins>
    </w:p>
    <w:p w14:paraId="709BBD5A" w14:textId="77777777" w:rsidR="009E6700" w:rsidRPr="00904D57" w:rsidRDefault="009E6700" w:rsidP="002203DC">
      <w:pPr>
        <w:pStyle w:val="NormalWeb"/>
        <w:suppressAutoHyphens w:val="0"/>
        <w:spacing w:before="0" w:after="200" w:line="360" w:lineRule="auto"/>
        <w:jc w:val="center"/>
        <w:textAlignment w:val="baseline"/>
        <w:rPr>
          <w:rFonts w:ascii="Arial" w:hAnsi="Arial" w:cs="Arial"/>
          <w:color w:val="000000"/>
        </w:rPr>
      </w:pPr>
      <w:ins w:id="55"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3BDC0D4A" w14:textId="343ADFCA" w:rsidR="009E6700" w:rsidRDefault="009E6700"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 tela “Meus projetos” do ap</w:t>
      </w:r>
      <w:r w:rsidR="00313108">
        <w:rPr>
          <w:rFonts w:ascii="Arial" w:hAnsi="Arial" w:cs="Arial"/>
          <w:color w:val="000000"/>
          <w:sz w:val="24"/>
          <w:szCs w:val="24"/>
        </w:rPr>
        <w:t>licativo, ilustrada na Figura 13</w:t>
      </w:r>
      <w:r>
        <w:rPr>
          <w:rFonts w:ascii="Arial" w:hAnsi="Arial" w:cs="Arial"/>
          <w:color w:val="000000"/>
          <w:sz w:val="24"/>
          <w:szCs w:val="24"/>
        </w:rPr>
        <w:t xml:space="preserve">, exibe todos os projetos gerenciados por um gerente, com suas </w:t>
      </w:r>
      <w:r w:rsidRPr="000E030F">
        <w:rPr>
          <w:rFonts w:ascii="Arial" w:hAnsi="Arial" w:cs="Arial"/>
          <w:color w:val="000000"/>
          <w:sz w:val="24"/>
          <w:szCs w:val="24"/>
        </w:rPr>
        <w:t>principais informações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como</w:t>
      </w:r>
      <w:r w:rsidRPr="000E030F">
        <w:rPr>
          <w:rFonts w:ascii="Arial" w:hAnsi="Arial" w:cs="Arial"/>
          <w:color w:val="000000"/>
          <w:sz w:val="24"/>
          <w:szCs w:val="24"/>
        </w:rPr>
        <w:t xml:space="preserve"> </w:t>
      </w:r>
      <w:r>
        <w:rPr>
          <w:rFonts w:ascii="Arial" w:hAnsi="Arial" w:cs="Arial"/>
          <w:color w:val="000000"/>
          <w:sz w:val="24"/>
          <w:szCs w:val="24"/>
        </w:rPr>
        <w:t>o</w:t>
      </w:r>
      <w:ins w:id="56" w:author="Rafael Barbosa" w:date="2017-11-05T15:49:00Z">
        <w:r>
          <w:rPr>
            <w:rFonts w:ascii="Arial" w:hAnsi="Arial" w:cs="Arial"/>
            <w:color w:val="000000"/>
            <w:sz w:val="24"/>
            <w:szCs w:val="24"/>
          </w:rPr>
          <w:t xml:space="preserve"> </w:t>
        </w:r>
      </w:ins>
      <w:r w:rsidRPr="000E030F">
        <w:rPr>
          <w:rFonts w:ascii="Arial" w:hAnsi="Arial" w:cs="Arial"/>
          <w:color w:val="000000"/>
          <w:sz w:val="24"/>
          <w:szCs w:val="24"/>
        </w:rPr>
        <w:t xml:space="preserve">número do projeto, </w:t>
      </w:r>
      <w:r>
        <w:rPr>
          <w:rFonts w:ascii="Arial" w:hAnsi="Arial" w:cs="Arial"/>
          <w:color w:val="000000"/>
          <w:sz w:val="24"/>
          <w:szCs w:val="24"/>
        </w:rPr>
        <w:t xml:space="preserve">o </w:t>
      </w:r>
      <w:r w:rsidRPr="000E030F">
        <w:rPr>
          <w:rFonts w:ascii="Arial" w:hAnsi="Arial" w:cs="Arial"/>
          <w:color w:val="000000"/>
          <w:sz w:val="24"/>
          <w:szCs w:val="24"/>
        </w:rPr>
        <w:t>nome do gerente, a data de término do</w:t>
      </w:r>
      <w:r>
        <w:rPr>
          <w:rFonts w:ascii="Arial" w:hAnsi="Arial" w:cs="Arial"/>
          <w:color w:val="000000"/>
          <w:sz w:val="24"/>
          <w:szCs w:val="24"/>
        </w:rPr>
        <w:t xml:space="preserve"> projeto e o progress</w:t>
      </w:r>
      <w:r w:rsidR="00763E4D">
        <w:rPr>
          <w:rFonts w:ascii="Arial" w:hAnsi="Arial" w:cs="Arial"/>
          <w:color w:val="000000"/>
          <w:sz w:val="24"/>
          <w:szCs w:val="24"/>
        </w:rPr>
        <w:t>o do mesmo. A</w:t>
      </w:r>
      <w:r>
        <w:rPr>
          <w:rFonts w:ascii="Arial" w:hAnsi="Arial" w:cs="Arial"/>
          <w:color w:val="000000"/>
          <w:sz w:val="24"/>
          <w:szCs w:val="24"/>
        </w:rPr>
        <w:t xml:space="preserve"> tela “Enviar dúvida”, </w:t>
      </w:r>
      <w:r w:rsidR="00313108">
        <w:rPr>
          <w:rFonts w:ascii="Arial" w:hAnsi="Arial" w:cs="Arial"/>
          <w:color w:val="000000"/>
          <w:sz w:val="24"/>
          <w:szCs w:val="24"/>
        </w:rPr>
        <w:t>ilustrada na Figura 14</w:t>
      </w:r>
      <w:r w:rsidR="00763E4D">
        <w:rPr>
          <w:rFonts w:ascii="Arial" w:hAnsi="Arial" w:cs="Arial"/>
          <w:color w:val="000000"/>
          <w:sz w:val="24"/>
          <w:szCs w:val="24"/>
        </w:rPr>
        <w:t>, refere-se a</w:t>
      </w:r>
      <w:r>
        <w:rPr>
          <w:rFonts w:ascii="Arial" w:hAnsi="Arial" w:cs="Arial"/>
          <w:color w:val="000000"/>
          <w:sz w:val="24"/>
          <w:szCs w:val="24"/>
        </w:rPr>
        <w:t xml:space="preserve"> uma área destinada à troca de mensagens entre gerentes para compartilhamento de informações e solução de dúvidas por outros mais experientes no assunto de gerenciamento de projetos.</w:t>
      </w:r>
    </w:p>
    <w:p w14:paraId="03F6B078" w14:textId="14EAAFB2" w:rsidR="00342861" w:rsidRDefault="00342861" w:rsidP="00342861">
      <w:pPr>
        <w:pStyle w:val="Legenda"/>
        <w:keepNext/>
        <w:jc w:val="center"/>
      </w:pPr>
      <w:bookmarkStart w:id="57" w:name="_Toc500275224"/>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13</w:t>
      </w:r>
      <w:r w:rsidRPr="00342861">
        <w:rPr>
          <w:b/>
        </w:rPr>
        <w:fldChar w:fldCharType="end"/>
      </w:r>
      <w:r w:rsidRPr="00342861">
        <w:rPr>
          <w:b/>
        </w:rPr>
        <w:t>.</w:t>
      </w:r>
      <w:r>
        <w:t xml:space="preserve"> </w:t>
      </w:r>
      <w:r w:rsidRPr="00F21878">
        <w:t>Tela meus projetos do aplicativo</w:t>
      </w:r>
      <w:bookmarkEnd w:id="57"/>
    </w:p>
    <w:p w14:paraId="29DCA43E" w14:textId="33D0D4D2" w:rsidR="009E6700" w:rsidRDefault="00615A18" w:rsidP="00615A18">
      <w:pPr>
        <w:pStyle w:val="NormalWeb"/>
        <w:suppressAutoHyphens w:val="0"/>
        <w:spacing w:before="0" w:after="0" w:line="360" w:lineRule="auto"/>
        <w:ind w:firstLine="708"/>
        <w:textAlignment w:val="baseline"/>
        <w:rPr>
          <w:rFonts w:ascii="Arial" w:hAnsi="Arial" w:cs="Arial"/>
          <w:color w:val="000000"/>
          <w:sz w:val="24"/>
          <w:szCs w:val="24"/>
        </w:rPr>
      </w:pPr>
      <w:r>
        <w:rPr>
          <w:rFonts w:ascii="Arial" w:hAnsi="Arial" w:cs="Arial"/>
          <w:color w:val="000000"/>
          <w:sz w:val="24"/>
          <w:szCs w:val="24"/>
        </w:rPr>
        <w:t xml:space="preserve">           </w:t>
      </w:r>
      <w:r w:rsidR="00AE0982" w:rsidRPr="009E6700">
        <w:rPr>
          <w:rFonts w:ascii="Arial" w:hAnsi="Arial" w:cs="Arial"/>
          <w:noProof/>
          <w:color w:val="000000"/>
          <w:sz w:val="24"/>
          <w:szCs w:val="24"/>
        </w:rPr>
        <w:drawing>
          <wp:inline distT="0" distB="0" distL="0" distR="0" wp14:anchorId="2DF010DC" wp14:editId="51CD1467">
            <wp:extent cx="3860800" cy="2159000"/>
            <wp:effectExtent l="0" t="0" r="0" b="0"/>
            <wp:docPr id="42" name="Imagem 1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Captura%20de%20Tela%202017-10-25%20às%20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0800" cy="2159000"/>
                    </a:xfrm>
                    <a:prstGeom prst="rect">
                      <a:avLst/>
                    </a:prstGeom>
                    <a:noFill/>
                    <a:ln>
                      <a:noFill/>
                    </a:ln>
                  </pic:spPr>
                </pic:pic>
              </a:graphicData>
            </a:graphic>
          </wp:inline>
        </w:drawing>
      </w:r>
    </w:p>
    <w:p w14:paraId="56E64676" w14:textId="0CCA7B48" w:rsidR="00904D57" w:rsidRPr="00325884" w:rsidRDefault="009E6700" w:rsidP="00325884">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5B2A04F1" w14:textId="77777777" w:rsidR="00342861" w:rsidRDefault="00342861" w:rsidP="00342861">
      <w:pPr>
        <w:pStyle w:val="Legenda"/>
        <w:keepNext/>
        <w:jc w:val="center"/>
      </w:pPr>
      <w:bookmarkStart w:id="58" w:name="_Toc500275225"/>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14</w:t>
      </w:r>
      <w:r w:rsidRPr="00342861">
        <w:rPr>
          <w:b/>
        </w:rPr>
        <w:fldChar w:fldCharType="end"/>
      </w:r>
      <w:r w:rsidRPr="00342861">
        <w:rPr>
          <w:b/>
        </w:rPr>
        <w:t>.</w:t>
      </w:r>
      <w:r>
        <w:t xml:space="preserve"> </w:t>
      </w:r>
      <w:r w:rsidRPr="000F67E8">
        <w:t>Tela enviar dúvida do aplicativo</w:t>
      </w:r>
      <w:bookmarkEnd w:id="58"/>
    </w:p>
    <w:p w14:paraId="760C76DA" w14:textId="2CE938EB" w:rsidR="009E6700" w:rsidRDefault="00AE0982" w:rsidP="00615A18">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6DC38104" wp14:editId="2319B95F">
            <wp:extent cx="3797300" cy="2159000"/>
            <wp:effectExtent l="0" t="0" r="12700" b="0"/>
            <wp:docPr id="41" name="Imagem 19"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Captura%20de%20Tela%202017-10-25%20às%20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7300" cy="2159000"/>
                    </a:xfrm>
                    <a:prstGeom prst="rect">
                      <a:avLst/>
                    </a:prstGeom>
                    <a:noFill/>
                    <a:ln>
                      <a:noFill/>
                    </a:ln>
                  </pic:spPr>
                </pic:pic>
              </a:graphicData>
            </a:graphic>
          </wp:inline>
        </w:drawing>
      </w:r>
    </w:p>
    <w:p w14:paraId="57387936" w14:textId="77777777" w:rsidR="009E6700"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2C8EFBBD" w14:textId="77777777" w:rsidR="00102D64" w:rsidRPr="00102D64" w:rsidRDefault="00102D64" w:rsidP="009E6700">
      <w:pPr>
        <w:pStyle w:val="NormalWeb"/>
        <w:suppressAutoHyphens w:val="0"/>
        <w:spacing w:before="0" w:after="0" w:line="360" w:lineRule="auto"/>
        <w:jc w:val="both"/>
        <w:textAlignment w:val="baseline"/>
        <w:rPr>
          <w:rFonts w:ascii="Arial" w:hAnsi="Arial" w:cs="Arial"/>
          <w:color w:val="000000"/>
        </w:rPr>
      </w:pPr>
    </w:p>
    <w:p w14:paraId="5A64AACB" w14:textId="3A9D31B9" w:rsidR="00102D64" w:rsidRDefault="009E6700" w:rsidP="00325884">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Finalmente, a tela “Classificação do aplicativo”</w:t>
      </w:r>
      <w:r w:rsidR="00313108">
        <w:rPr>
          <w:rFonts w:ascii="Arial" w:hAnsi="Arial" w:cs="Arial"/>
          <w:color w:val="000000"/>
          <w:sz w:val="24"/>
          <w:szCs w:val="24"/>
        </w:rPr>
        <w:t>, ilustrada na Figura 15</w:t>
      </w:r>
      <w:r>
        <w:rPr>
          <w:rFonts w:ascii="Arial" w:hAnsi="Arial" w:cs="Arial"/>
          <w:color w:val="000000"/>
          <w:sz w:val="24"/>
          <w:szCs w:val="24"/>
        </w:rPr>
        <w:t>, mostra a posição de cada gerente dentr</w:t>
      </w:r>
      <w:r w:rsidR="001345B4">
        <w:rPr>
          <w:rFonts w:ascii="Arial" w:hAnsi="Arial" w:cs="Arial"/>
          <w:color w:val="000000"/>
          <w:sz w:val="24"/>
          <w:szCs w:val="24"/>
        </w:rPr>
        <w:t>o do jogo em relação aos demais, informando</w:t>
      </w:r>
      <w:r>
        <w:rPr>
          <w:rFonts w:ascii="Arial" w:hAnsi="Arial" w:cs="Arial"/>
          <w:color w:val="000000"/>
          <w:sz w:val="24"/>
          <w:szCs w:val="24"/>
        </w:rPr>
        <w:t xml:space="preserve"> a posição, o nome e a pontuação de cada gerente.</w:t>
      </w:r>
    </w:p>
    <w:p w14:paraId="62F90230" w14:textId="77777777" w:rsidR="00102D64" w:rsidRDefault="00102D64" w:rsidP="009E6700">
      <w:pPr>
        <w:pStyle w:val="NormalWeb"/>
        <w:suppressAutoHyphens w:val="0"/>
        <w:spacing w:before="0" w:after="0" w:line="360" w:lineRule="auto"/>
        <w:jc w:val="both"/>
        <w:textAlignment w:val="baseline"/>
        <w:rPr>
          <w:rFonts w:ascii="Arial" w:hAnsi="Arial" w:cs="Arial"/>
          <w:color w:val="000000"/>
          <w:sz w:val="24"/>
          <w:szCs w:val="24"/>
        </w:rPr>
      </w:pPr>
    </w:p>
    <w:p w14:paraId="05D5E07B" w14:textId="77777777" w:rsidR="00342861" w:rsidRDefault="00342861" w:rsidP="00342861">
      <w:pPr>
        <w:pStyle w:val="Legenda"/>
        <w:keepNext/>
        <w:jc w:val="center"/>
      </w:pPr>
      <w:bookmarkStart w:id="59" w:name="_Toc500275226"/>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15</w:t>
      </w:r>
      <w:r w:rsidRPr="00342861">
        <w:rPr>
          <w:b/>
        </w:rPr>
        <w:fldChar w:fldCharType="end"/>
      </w:r>
      <w:r w:rsidRPr="00342861">
        <w:rPr>
          <w:b/>
        </w:rPr>
        <w:t>.</w:t>
      </w:r>
      <w:r>
        <w:t xml:space="preserve"> </w:t>
      </w:r>
      <w:r w:rsidRPr="00745728">
        <w:t>Tela classificação do aplicativo</w:t>
      </w:r>
      <w:bookmarkEnd w:id="59"/>
    </w:p>
    <w:p w14:paraId="79117784" w14:textId="0FEEF1C0" w:rsidR="009E6700" w:rsidRDefault="00AE0982" w:rsidP="00A71BA5">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00396008" wp14:editId="5676357D">
            <wp:extent cx="3810000" cy="2159000"/>
            <wp:effectExtent l="0" t="0" r="0" b="0"/>
            <wp:docPr id="40" name="Imagem 20"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Captura%20de%20Tela%202017-10-25%20às%20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159000"/>
                    </a:xfrm>
                    <a:prstGeom prst="rect">
                      <a:avLst/>
                    </a:prstGeom>
                    <a:noFill/>
                    <a:ln>
                      <a:noFill/>
                    </a:ln>
                  </pic:spPr>
                </pic:pic>
              </a:graphicData>
            </a:graphic>
          </wp:inline>
        </w:drawing>
      </w:r>
    </w:p>
    <w:p w14:paraId="10344798" w14:textId="1CAA2C5E" w:rsidR="00AC511F" w:rsidRPr="001C5C30" w:rsidRDefault="009E6700" w:rsidP="001C5C30">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0AB519C" w14:textId="40FC13D7" w:rsidR="00AC511F" w:rsidRPr="00AC511F" w:rsidRDefault="00AC511F" w:rsidP="00BB6843">
      <w:pPr>
        <w:pStyle w:val="Ttulo2"/>
      </w:pPr>
      <w:bookmarkStart w:id="60" w:name="_Toc499123488"/>
      <w:r>
        <w:t>4.3. Arquitetura</w:t>
      </w:r>
      <w:bookmarkEnd w:id="60"/>
    </w:p>
    <w:p w14:paraId="4774CEEA" w14:textId="77777777" w:rsidR="001C5C30" w:rsidRDefault="00AC511F" w:rsidP="00AC511F">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Na sequência de ações executadas na construção da solução, </w:t>
      </w:r>
      <w:r w:rsidR="001345B4">
        <w:rPr>
          <w:rFonts w:ascii="Arial" w:hAnsi="Arial" w:cs="Arial"/>
          <w:color w:val="000000"/>
          <w:sz w:val="24"/>
          <w:szCs w:val="24"/>
        </w:rPr>
        <w:t>inicialmente</w:t>
      </w:r>
      <w:r w:rsidRPr="000E030F">
        <w:rPr>
          <w:rFonts w:ascii="Arial" w:hAnsi="Arial" w:cs="Arial"/>
          <w:color w:val="000000"/>
          <w:sz w:val="24"/>
          <w:szCs w:val="24"/>
        </w:rPr>
        <w:t xml:space="preserve">, </w:t>
      </w:r>
      <w:r>
        <w:rPr>
          <w:rFonts w:ascii="Arial" w:hAnsi="Arial" w:cs="Arial"/>
          <w:color w:val="000000"/>
          <w:sz w:val="24"/>
          <w:szCs w:val="24"/>
        </w:rPr>
        <w:t xml:space="preserve">foi desenvolvido o aplicativo </w:t>
      </w:r>
      <w:r w:rsidRPr="001345B4">
        <w:rPr>
          <w:rFonts w:ascii="Arial" w:hAnsi="Arial" w:cs="Arial"/>
          <w:i/>
          <w:color w:val="000000"/>
          <w:sz w:val="24"/>
          <w:szCs w:val="24"/>
        </w:rPr>
        <w:t>Jornada do Gerente</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construído para uso </w:t>
      </w:r>
      <w:r w:rsidRPr="000E030F">
        <w:rPr>
          <w:rFonts w:ascii="Arial" w:hAnsi="Arial" w:cs="Arial"/>
          <w:color w:val="000000"/>
          <w:sz w:val="24"/>
          <w:szCs w:val="24"/>
        </w:rPr>
        <w:t xml:space="preserve">em dispositivos cujo sistema operacional </w:t>
      </w:r>
      <w:r>
        <w:rPr>
          <w:rFonts w:ascii="Arial" w:hAnsi="Arial" w:cs="Arial"/>
          <w:color w:val="000000"/>
          <w:sz w:val="24"/>
          <w:szCs w:val="24"/>
        </w:rPr>
        <w:t xml:space="preserve">é o </w:t>
      </w:r>
      <w:proofErr w:type="spellStart"/>
      <w:r w:rsidRPr="000E030F">
        <w:rPr>
          <w:rFonts w:ascii="Arial" w:hAnsi="Arial" w:cs="Arial"/>
          <w:color w:val="000000"/>
          <w:sz w:val="24"/>
          <w:szCs w:val="24"/>
        </w:rPr>
        <w:t>Android</w:t>
      </w:r>
      <w:proofErr w:type="spellEnd"/>
      <w:r w:rsidRPr="000E030F">
        <w:rPr>
          <w:rFonts w:ascii="Arial" w:hAnsi="Arial" w:cs="Arial"/>
          <w:color w:val="000000"/>
          <w:sz w:val="24"/>
          <w:szCs w:val="24"/>
        </w:rPr>
        <w:t xml:space="preserve">. </w:t>
      </w:r>
      <w:r>
        <w:rPr>
          <w:rFonts w:ascii="Arial" w:hAnsi="Arial" w:cs="Arial"/>
          <w:color w:val="000000"/>
          <w:sz w:val="24"/>
          <w:szCs w:val="24"/>
        </w:rPr>
        <w:t>Em seguida</w:t>
      </w:r>
      <w:r w:rsidRPr="000E030F">
        <w:rPr>
          <w:rFonts w:ascii="Arial" w:hAnsi="Arial" w:cs="Arial"/>
          <w:color w:val="000000"/>
          <w:sz w:val="24"/>
          <w:szCs w:val="24"/>
        </w:rPr>
        <w:t xml:space="preserve">, </w:t>
      </w:r>
      <w:r>
        <w:rPr>
          <w:rFonts w:ascii="Arial" w:hAnsi="Arial" w:cs="Arial"/>
          <w:color w:val="000000"/>
          <w:sz w:val="24"/>
          <w:szCs w:val="24"/>
        </w:rPr>
        <w:t xml:space="preserve">foi </w:t>
      </w:r>
      <w:r w:rsidR="00504F3A">
        <w:rPr>
          <w:rFonts w:ascii="Arial" w:hAnsi="Arial" w:cs="Arial"/>
          <w:color w:val="000000"/>
          <w:sz w:val="24"/>
          <w:szCs w:val="24"/>
        </w:rPr>
        <w:t xml:space="preserve">criado um </w:t>
      </w:r>
      <w:proofErr w:type="spellStart"/>
      <w:r w:rsidR="00504F3A" w:rsidRPr="00504F3A">
        <w:rPr>
          <w:rFonts w:ascii="Arial" w:hAnsi="Arial" w:cs="Arial"/>
          <w:i/>
          <w:color w:val="000000"/>
          <w:sz w:val="24"/>
          <w:szCs w:val="24"/>
        </w:rPr>
        <w:t>RESTful</w:t>
      </w:r>
      <w:proofErr w:type="spellEnd"/>
      <w:r w:rsidRPr="000E030F">
        <w:rPr>
          <w:rFonts w:ascii="Arial" w:hAnsi="Arial" w:cs="Arial"/>
          <w:color w:val="000000"/>
          <w:sz w:val="24"/>
          <w:szCs w:val="24"/>
        </w:rPr>
        <w:t xml:space="preserve"> </w:t>
      </w:r>
      <w:r w:rsidRPr="00CE28BF">
        <w:rPr>
          <w:rFonts w:ascii="Arial" w:hAnsi="Arial" w:cs="Arial"/>
          <w:i/>
          <w:color w:val="000000"/>
          <w:sz w:val="24"/>
          <w:szCs w:val="24"/>
        </w:rPr>
        <w:t>web</w:t>
      </w:r>
      <w:r w:rsidR="00CE28BF" w:rsidRPr="00CE28BF">
        <w:rPr>
          <w:rFonts w:ascii="Arial" w:hAnsi="Arial" w:cs="Arial"/>
          <w:i/>
          <w:color w:val="000000"/>
          <w:sz w:val="24"/>
          <w:szCs w:val="24"/>
        </w:rPr>
        <w:t xml:space="preserve"> </w:t>
      </w:r>
      <w:proofErr w:type="spellStart"/>
      <w:r w:rsidRPr="00CE28BF">
        <w:rPr>
          <w:rFonts w:ascii="Arial" w:hAnsi="Arial" w:cs="Arial"/>
          <w:i/>
          <w:color w:val="000000"/>
          <w:sz w:val="24"/>
          <w:szCs w:val="24"/>
        </w:rPr>
        <w:t>service</w:t>
      </w:r>
      <w:proofErr w:type="spellEnd"/>
      <w:r w:rsidRPr="000E030F">
        <w:rPr>
          <w:rFonts w:ascii="Arial" w:hAnsi="Arial" w:cs="Arial"/>
          <w:color w:val="000000"/>
          <w:sz w:val="24"/>
          <w:szCs w:val="24"/>
        </w:rPr>
        <w:t xml:space="preserve"> para provimento de informações para o </w:t>
      </w:r>
      <w:r>
        <w:rPr>
          <w:rFonts w:ascii="Arial" w:hAnsi="Arial" w:cs="Arial"/>
          <w:color w:val="000000"/>
          <w:sz w:val="24"/>
          <w:szCs w:val="24"/>
        </w:rPr>
        <w:t>aplicativo</w:t>
      </w:r>
      <w:r w:rsidR="000959BC">
        <w:rPr>
          <w:rFonts w:ascii="Arial" w:hAnsi="Arial" w:cs="Arial"/>
          <w:color w:val="000000"/>
          <w:sz w:val="24"/>
          <w:szCs w:val="24"/>
        </w:rPr>
        <w:t>,</w:t>
      </w:r>
      <w:r w:rsidR="00504F3A">
        <w:rPr>
          <w:rFonts w:ascii="Arial" w:hAnsi="Arial" w:cs="Arial"/>
          <w:color w:val="000000"/>
          <w:sz w:val="24"/>
          <w:szCs w:val="24"/>
        </w:rPr>
        <w:t xml:space="preserve"> sendo utilizado o </w:t>
      </w:r>
      <w:proofErr w:type="spellStart"/>
      <w:r w:rsidR="00504F3A" w:rsidRPr="00CE28BF">
        <w:rPr>
          <w:rFonts w:ascii="Arial" w:hAnsi="Arial" w:cs="Arial"/>
          <w:i/>
          <w:color w:val="000000"/>
          <w:sz w:val="24"/>
          <w:szCs w:val="24"/>
        </w:rPr>
        <w:t>RESTeasy</w:t>
      </w:r>
      <w:proofErr w:type="spellEnd"/>
      <w:r w:rsidR="00504F3A">
        <w:rPr>
          <w:rFonts w:ascii="Arial" w:hAnsi="Arial" w:cs="Arial"/>
          <w:i/>
          <w:color w:val="000000"/>
          <w:sz w:val="24"/>
          <w:szCs w:val="24"/>
        </w:rPr>
        <w:t xml:space="preserve"> para tal fim</w:t>
      </w:r>
      <w:r>
        <w:rPr>
          <w:rFonts w:ascii="Arial" w:hAnsi="Arial" w:cs="Arial"/>
          <w:color w:val="000000"/>
          <w:sz w:val="24"/>
          <w:szCs w:val="24"/>
        </w:rPr>
        <w:t>,</w:t>
      </w:r>
      <w:r w:rsidRPr="000E030F">
        <w:rPr>
          <w:rFonts w:ascii="Arial" w:hAnsi="Arial" w:cs="Arial"/>
          <w:color w:val="000000"/>
          <w:sz w:val="24"/>
          <w:szCs w:val="24"/>
        </w:rPr>
        <w:t xml:space="preserve"> devido </w:t>
      </w:r>
      <w:r>
        <w:rPr>
          <w:rFonts w:ascii="Arial" w:hAnsi="Arial" w:cs="Arial"/>
          <w:color w:val="000000"/>
          <w:sz w:val="24"/>
          <w:szCs w:val="24"/>
        </w:rPr>
        <w:t xml:space="preserve">à familiaridade do autor </w:t>
      </w:r>
      <w:r w:rsidR="000959BC">
        <w:rPr>
          <w:rFonts w:ascii="Arial" w:hAnsi="Arial" w:cs="Arial"/>
          <w:color w:val="000000"/>
          <w:sz w:val="24"/>
          <w:szCs w:val="24"/>
        </w:rPr>
        <w:t>com tal ferramenta.</w:t>
      </w:r>
    </w:p>
    <w:p w14:paraId="6EA4DE8F" w14:textId="20E8B604" w:rsidR="00FB642D" w:rsidRPr="00243D19" w:rsidRDefault="000959BC" w:rsidP="00243D1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 xml:space="preserve"> A</w:t>
      </w:r>
      <w:r w:rsidR="00AC511F" w:rsidRPr="000E030F">
        <w:rPr>
          <w:rFonts w:ascii="Arial" w:hAnsi="Arial" w:cs="Arial"/>
          <w:color w:val="000000"/>
          <w:sz w:val="24"/>
          <w:szCs w:val="24"/>
        </w:rPr>
        <w:t xml:space="preserve"> troca de informações entre o </w:t>
      </w:r>
      <w:r w:rsidR="00AC511F">
        <w:rPr>
          <w:rFonts w:ascii="Arial" w:hAnsi="Arial" w:cs="Arial"/>
          <w:color w:val="000000"/>
          <w:sz w:val="24"/>
          <w:szCs w:val="24"/>
        </w:rPr>
        <w:t>aplicativo</w:t>
      </w:r>
      <w:r w:rsidR="00AC511F" w:rsidRPr="000E030F">
        <w:rPr>
          <w:rFonts w:ascii="Arial" w:hAnsi="Arial" w:cs="Arial"/>
          <w:color w:val="000000"/>
          <w:sz w:val="24"/>
          <w:szCs w:val="24"/>
        </w:rPr>
        <w:t xml:space="preserve"> </w:t>
      </w:r>
      <w:r w:rsidR="00AC511F" w:rsidRPr="00112C0F">
        <w:rPr>
          <w:rFonts w:ascii="Arial" w:hAnsi="Arial" w:cs="Arial"/>
          <w:i/>
          <w:color w:val="000000"/>
          <w:sz w:val="24"/>
          <w:szCs w:val="24"/>
        </w:rPr>
        <w:t>Jornada do Gerente</w:t>
      </w:r>
      <w:r w:rsidR="00AC511F" w:rsidRPr="000E030F">
        <w:rPr>
          <w:rFonts w:ascii="Arial" w:hAnsi="Arial" w:cs="Arial"/>
          <w:color w:val="000000"/>
          <w:sz w:val="24"/>
          <w:szCs w:val="24"/>
        </w:rPr>
        <w:t xml:space="preserve"> e o serviço </w:t>
      </w:r>
      <w:proofErr w:type="spellStart"/>
      <w:r w:rsidR="00AC511F" w:rsidRPr="000959BC">
        <w:rPr>
          <w:rFonts w:ascii="Arial" w:hAnsi="Arial" w:cs="Arial"/>
          <w:i/>
          <w:color w:val="000000"/>
          <w:sz w:val="24"/>
          <w:szCs w:val="24"/>
        </w:rPr>
        <w:t>RESTful</w:t>
      </w:r>
      <w:proofErr w:type="spellEnd"/>
      <w:r w:rsidR="00AC511F" w:rsidRPr="000E030F">
        <w:rPr>
          <w:rFonts w:ascii="Arial" w:hAnsi="Arial" w:cs="Arial"/>
          <w:color w:val="000000"/>
          <w:sz w:val="24"/>
          <w:szCs w:val="24"/>
        </w:rPr>
        <w:t xml:space="preserve"> </w:t>
      </w:r>
      <w:r w:rsidR="00AC511F">
        <w:rPr>
          <w:rFonts w:ascii="Arial" w:hAnsi="Arial" w:cs="Arial"/>
          <w:color w:val="000000"/>
          <w:sz w:val="24"/>
          <w:szCs w:val="24"/>
        </w:rPr>
        <w:t xml:space="preserve">foi </w:t>
      </w:r>
      <w:r>
        <w:rPr>
          <w:rFonts w:ascii="Arial" w:hAnsi="Arial" w:cs="Arial"/>
          <w:color w:val="000000"/>
          <w:sz w:val="24"/>
          <w:szCs w:val="24"/>
        </w:rPr>
        <w:t>via</w:t>
      </w:r>
      <w:r w:rsidR="00AC511F" w:rsidRPr="000E030F">
        <w:rPr>
          <w:rFonts w:ascii="Arial" w:hAnsi="Arial" w:cs="Arial"/>
          <w:color w:val="000000"/>
          <w:sz w:val="24"/>
          <w:szCs w:val="24"/>
        </w:rPr>
        <w:t xml:space="preserve"> JSON (</w:t>
      </w:r>
      <w:proofErr w:type="spellStart"/>
      <w:r w:rsidR="00AC511F" w:rsidRPr="000959BC">
        <w:rPr>
          <w:rFonts w:ascii="Arial" w:hAnsi="Arial" w:cs="Arial"/>
          <w:i/>
          <w:color w:val="000000"/>
          <w:sz w:val="24"/>
          <w:szCs w:val="24"/>
        </w:rPr>
        <w:t>JavaScript</w:t>
      </w:r>
      <w:proofErr w:type="spellEnd"/>
      <w:r w:rsidR="00AC511F" w:rsidRPr="000959BC">
        <w:rPr>
          <w:rFonts w:ascii="Arial" w:hAnsi="Arial" w:cs="Arial"/>
          <w:i/>
          <w:color w:val="000000"/>
          <w:sz w:val="24"/>
          <w:szCs w:val="24"/>
        </w:rPr>
        <w:t xml:space="preserve"> </w:t>
      </w:r>
      <w:proofErr w:type="spellStart"/>
      <w:r w:rsidR="00AC511F" w:rsidRPr="000959BC">
        <w:rPr>
          <w:rFonts w:ascii="Arial" w:hAnsi="Arial" w:cs="Arial"/>
          <w:i/>
          <w:color w:val="000000"/>
          <w:sz w:val="24"/>
          <w:szCs w:val="24"/>
        </w:rPr>
        <w:t>Object</w:t>
      </w:r>
      <w:proofErr w:type="spellEnd"/>
      <w:r w:rsidR="00AC511F" w:rsidRPr="000959BC">
        <w:rPr>
          <w:rFonts w:ascii="Arial" w:hAnsi="Arial" w:cs="Arial"/>
          <w:i/>
          <w:color w:val="000000"/>
          <w:sz w:val="24"/>
          <w:szCs w:val="24"/>
        </w:rPr>
        <w:t xml:space="preserve"> </w:t>
      </w:r>
      <w:proofErr w:type="spellStart"/>
      <w:r w:rsidR="00AC511F" w:rsidRPr="000959BC">
        <w:rPr>
          <w:rFonts w:ascii="Arial" w:hAnsi="Arial" w:cs="Arial"/>
          <w:i/>
          <w:color w:val="000000"/>
          <w:sz w:val="24"/>
          <w:szCs w:val="24"/>
        </w:rPr>
        <w:t>Notation</w:t>
      </w:r>
      <w:proofErr w:type="spellEnd"/>
      <w:r w:rsidR="00AC511F" w:rsidRPr="000E030F">
        <w:rPr>
          <w:rFonts w:ascii="Arial" w:hAnsi="Arial" w:cs="Arial"/>
          <w:color w:val="000000"/>
          <w:sz w:val="24"/>
          <w:szCs w:val="24"/>
        </w:rPr>
        <w:t xml:space="preserve"> – Notação de Objetos </w:t>
      </w:r>
      <w:proofErr w:type="spellStart"/>
      <w:r w:rsidR="00AC511F" w:rsidRPr="000E030F">
        <w:rPr>
          <w:rFonts w:ascii="Arial" w:hAnsi="Arial" w:cs="Arial"/>
          <w:color w:val="000000"/>
          <w:sz w:val="24"/>
          <w:szCs w:val="24"/>
        </w:rPr>
        <w:t>JavaScript</w:t>
      </w:r>
      <w:proofErr w:type="spellEnd"/>
      <w:r w:rsidR="00AC511F" w:rsidRPr="000E030F">
        <w:rPr>
          <w:rFonts w:ascii="Arial" w:hAnsi="Arial" w:cs="Arial"/>
          <w:color w:val="000000"/>
          <w:sz w:val="24"/>
          <w:szCs w:val="24"/>
        </w:rPr>
        <w:t>)</w:t>
      </w:r>
      <w:r w:rsidR="00AC511F">
        <w:rPr>
          <w:rFonts w:ascii="Arial" w:hAnsi="Arial" w:cs="Arial"/>
          <w:color w:val="000000"/>
          <w:sz w:val="24"/>
          <w:szCs w:val="24"/>
        </w:rPr>
        <w:t>, que é um</w:t>
      </w:r>
      <w:r w:rsidR="00AC511F" w:rsidRPr="000E030F">
        <w:rPr>
          <w:rFonts w:ascii="Arial" w:hAnsi="Arial" w:cs="Arial"/>
          <w:color w:val="000000"/>
          <w:sz w:val="24"/>
          <w:szCs w:val="24"/>
        </w:rPr>
        <w:t xml:space="preserve"> </w:t>
      </w:r>
      <w:r w:rsidR="00AC511F">
        <w:rPr>
          <w:rFonts w:ascii="Arial" w:hAnsi="Arial" w:cs="Arial"/>
          <w:color w:val="000000"/>
          <w:sz w:val="24"/>
          <w:szCs w:val="24"/>
        </w:rPr>
        <w:t>formato simples</w:t>
      </w:r>
      <w:r w:rsidR="00AC511F" w:rsidRPr="000E030F">
        <w:rPr>
          <w:rFonts w:ascii="Arial" w:hAnsi="Arial" w:cs="Arial"/>
          <w:color w:val="000000"/>
          <w:sz w:val="24"/>
          <w:szCs w:val="24"/>
        </w:rPr>
        <w:t xml:space="preserve"> de troca de dados. </w:t>
      </w:r>
      <w:r w:rsidR="00AC511F">
        <w:rPr>
          <w:rFonts w:ascii="Arial" w:hAnsi="Arial" w:cs="Arial"/>
          <w:color w:val="000000"/>
          <w:sz w:val="24"/>
          <w:szCs w:val="24"/>
        </w:rPr>
        <w:t xml:space="preserve">Adicionalmente, </w:t>
      </w:r>
      <w:r w:rsidR="00B475FD">
        <w:rPr>
          <w:rFonts w:ascii="Arial" w:hAnsi="Arial" w:cs="Arial"/>
          <w:color w:val="000000"/>
          <w:sz w:val="24"/>
          <w:szCs w:val="24"/>
        </w:rPr>
        <w:t xml:space="preserve">devido </w:t>
      </w:r>
      <w:r w:rsidR="00E01F62">
        <w:rPr>
          <w:rFonts w:ascii="Arial" w:hAnsi="Arial" w:cs="Arial"/>
          <w:color w:val="000000"/>
          <w:sz w:val="24"/>
          <w:szCs w:val="24"/>
        </w:rPr>
        <w:t>à</w:t>
      </w:r>
      <w:r w:rsidR="006747F3">
        <w:rPr>
          <w:rFonts w:ascii="Arial" w:hAnsi="Arial" w:cs="Arial"/>
          <w:color w:val="000000"/>
          <w:sz w:val="24"/>
          <w:szCs w:val="24"/>
        </w:rPr>
        <w:t xml:space="preserve"> </w:t>
      </w:r>
      <w:r w:rsidR="000C1B22">
        <w:rPr>
          <w:rFonts w:ascii="Arial" w:hAnsi="Arial" w:cs="Arial"/>
          <w:color w:val="000000"/>
          <w:sz w:val="24"/>
          <w:szCs w:val="24"/>
        </w:rPr>
        <w:t>arquitetura d</w:t>
      </w:r>
      <w:r w:rsidR="00B475FD">
        <w:rPr>
          <w:rFonts w:ascii="Arial" w:hAnsi="Arial" w:cs="Arial"/>
          <w:color w:val="000000"/>
          <w:sz w:val="24"/>
          <w:szCs w:val="24"/>
        </w:rPr>
        <w:t>o</w:t>
      </w:r>
      <w:r w:rsidRPr="000E030F">
        <w:rPr>
          <w:rFonts w:ascii="Arial" w:hAnsi="Arial" w:cs="Arial"/>
          <w:color w:val="000000"/>
          <w:sz w:val="24"/>
          <w:szCs w:val="24"/>
        </w:rPr>
        <w:t xml:space="preserve"> </w:t>
      </w:r>
      <w:r w:rsidRPr="00CE28BF">
        <w:rPr>
          <w:rFonts w:ascii="Arial" w:hAnsi="Arial" w:cs="Arial"/>
          <w:i/>
          <w:color w:val="000000"/>
          <w:sz w:val="24"/>
          <w:szCs w:val="24"/>
        </w:rPr>
        <w:t>Sharepoint</w:t>
      </w:r>
      <w:r w:rsidR="000C1B22">
        <w:rPr>
          <w:rFonts w:ascii="Arial" w:hAnsi="Arial" w:cs="Arial"/>
          <w:color w:val="000000"/>
          <w:sz w:val="24"/>
          <w:szCs w:val="24"/>
        </w:rPr>
        <w:t xml:space="preserve">, </w:t>
      </w:r>
      <w:r w:rsidRPr="00433024">
        <w:rPr>
          <w:rFonts w:ascii="Arial" w:hAnsi="Arial" w:cs="Arial"/>
          <w:i/>
          <w:color w:val="000000"/>
          <w:sz w:val="24"/>
          <w:szCs w:val="24"/>
        </w:rPr>
        <w:t>SOAP</w:t>
      </w:r>
      <w:r w:rsidR="000C1B22">
        <w:rPr>
          <w:rFonts w:ascii="Arial" w:hAnsi="Arial" w:cs="Arial"/>
          <w:i/>
          <w:color w:val="000000"/>
          <w:sz w:val="24"/>
          <w:szCs w:val="24"/>
        </w:rPr>
        <w:t xml:space="preserve">, </w:t>
      </w:r>
      <w:r w:rsidR="000C1B22" w:rsidRPr="000C1B22">
        <w:rPr>
          <w:rFonts w:ascii="Arial" w:hAnsi="Arial" w:cs="Arial"/>
          <w:color w:val="000000"/>
          <w:sz w:val="24"/>
          <w:szCs w:val="24"/>
        </w:rPr>
        <w:t>ser</w:t>
      </w:r>
      <w:r w:rsidR="00B475FD">
        <w:rPr>
          <w:rFonts w:ascii="Arial" w:hAnsi="Arial" w:cs="Arial"/>
          <w:color w:val="000000"/>
          <w:sz w:val="24"/>
          <w:szCs w:val="24"/>
        </w:rPr>
        <w:t xml:space="preserve"> diferente da arquitetura do</w:t>
      </w:r>
      <w:r w:rsidR="000C1B22">
        <w:rPr>
          <w:rFonts w:ascii="Arial" w:hAnsi="Arial" w:cs="Arial"/>
          <w:color w:val="000000"/>
          <w:sz w:val="24"/>
          <w:szCs w:val="24"/>
        </w:rPr>
        <w:t xml:space="preserve"> serviço</w:t>
      </w:r>
      <w:r w:rsidR="00B475FD">
        <w:rPr>
          <w:rFonts w:ascii="Arial" w:hAnsi="Arial" w:cs="Arial"/>
          <w:i/>
          <w:color w:val="000000"/>
          <w:sz w:val="24"/>
          <w:szCs w:val="24"/>
        </w:rPr>
        <w:t xml:space="preserve"> desenvolvido</w:t>
      </w:r>
      <w:r>
        <w:rPr>
          <w:rFonts w:ascii="Arial" w:hAnsi="Arial" w:cs="Arial"/>
          <w:i/>
          <w:color w:val="000000"/>
          <w:sz w:val="24"/>
          <w:szCs w:val="24"/>
        </w:rPr>
        <w:t>,</w:t>
      </w:r>
      <w:r w:rsidR="00B475FD">
        <w:rPr>
          <w:rFonts w:ascii="Arial" w:hAnsi="Arial" w:cs="Arial"/>
          <w:color w:val="000000"/>
          <w:sz w:val="24"/>
          <w:szCs w:val="24"/>
        </w:rPr>
        <w:t xml:space="preserve"> </w:t>
      </w:r>
      <w:r w:rsidR="00AC511F">
        <w:rPr>
          <w:rFonts w:ascii="Arial" w:hAnsi="Arial" w:cs="Arial"/>
          <w:color w:val="000000"/>
          <w:sz w:val="24"/>
          <w:szCs w:val="24"/>
        </w:rPr>
        <w:t xml:space="preserve">foi </w:t>
      </w:r>
      <w:r>
        <w:rPr>
          <w:rFonts w:ascii="Arial" w:hAnsi="Arial" w:cs="Arial"/>
          <w:color w:val="000000"/>
          <w:sz w:val="24"/>
          <w:szCs w:val="24"/>
        </w:rPr>
        <w:t>necessário desenvolver</w:t>
      </w:r>
      <w:r w:rsidR="00AC511F">
        <w:rPr>
          <w:rFonts w:ascii="Arial" w:hAnsi="Arial" w:cs="Arial"/>
          <w:color w:val="000000"/>
          <w:sz w:val="24"/>
          <w:szCs w:val="24"/>
        </w:rPr>
        <w:t xml:space="preserve"> um componente para realizar o tratamento das informações recebida</w:t>
      </w:r>
      <w:r w:rsidR="001345B4">
        <w:rPr>
          <w:rFonts w:ascii="Arial" w:hAnsi="Arial" w:cs="Arial"/>
          <w:color w:val="000000"/>
          <w:sz w:val="24"/>
          <w:szCs w:val="24"/>
        </w:rPr>
        <w:t>s</w:t>
      </w:r>
      <w:r w:rsidR="00AC511F">
        <w:rPr>
          <w:rFonts w:ascii="Arial" w:hAnsi="Arial" w:cs="Arial"/>
          <w:color w:val="000000"/>
          <w:sz w:val="24"/>
          <w:szCs w:val="24"/>
        </w:rPr>
        <w:t xml:space="preserve"> do </w:t>
      </w:r>
      <w:r w:rsidR="00AC511F" w:rsidRPr="00CE28BF">
        <w:rPr>
          <w:rFonts w:ascii="Arial" w:hAnsi="Arial" w:cs="Arial"/>
          <w:i/>
          <w:color w:val="000000"/>
          <w:sz w:val="24"/>
          <w:szCs w:val="24"/>
        </w:rPr>
        <w:t>Sharepoint</w:t>
      </w:r>
      <w:r w:rsidR="00E01F62">
        <w:rPr>
          <w:rFonts w:ascii="Arial" w:hAnsi="Arial" w:cs="Arial"/>
          <w:color w:val="000000"/>
          <w:sz w:val="24"/>
          <w:szCs w:val="24"/>
        </w:rPr>
        <w:t>,</w:t>
      </w:r>
      <w:r>
        <w:rPr>
          <w:rFonts w:ascii="Arial" w:hAnsi="Arial" w:cs="Arial"/>
          <w:color w:val="000000"/>
          <w:sz w:val="24"/>
          <w:szCs w:val="24"/>
        </w:rPr>
        <w:t xml:space="preserve"> denominado </w:t>
      </w:r>
      <w:r w:rsidRPr="000959BC">
        <w:rPr>
          <w:rFonts w:ascii="Arial" w:hAnsi="Arial" w:cs="Arial"/>
          <w:i/>
          <w:color w:val="000000"/>
          <w:sz w:val="24"/>
          <w:szCs w:val="24"/>
        </w:rPr>
        <w:t>Sharepoint API</w:t>
      </w:r>
      <w:r w:rsidR="00AC511F">
        <w:rPr>
          <w:rFonts w:ascii="Arial" w:hAnsi="Arial" w:cs="Arial"/>
          <w:color w:val="000000"/>
          <w:sz w:val="24"/>
          <w:szCs w:val="24"/>
        </w:rPr>
        <w:t>. A arquitetura da sol</w:t>
      </w:r>
      <w:r w:rsidR="00313108">
        <w:rPr>
          <w:rFonts w:ascii="Arial" w:hAnsi="Arial" w:cs="Arial"/>
          <w:color w:val="000000"/>
          <w:sz w:val="24"/>
          <w:szCs w:val="24"/>
        </w:rPr>
        <w:t>ução está ilustrada na Figura 16</w:t>
      </w:r>
      <w:r w:rsidR="00AC511F">
        <w:rPr>
          <w:rFonts w:ascii="Arial" w:hAnsi="Arial" w:cs="Arial"/>
          <w:color w:val="000000"/>
          <w:sz w:val="24"/>
          <w:szCs w:val="24"/>
        </w:rPr>
        <w:t>.</w:t>
      </w:r>
    </w:p>
    <w:p w14:paraId="45FB114E" w14:textId="77777777" w:rsidR="00342861" w:rsidRDefault="00342861" w:rsidP="004F2A93">
      <w:pPr>
        <w:pStyle w:val="Legenda"/>
        <w:keepNext/>
        <w:jc w:val="center"/>
      </w:pPr>
      <w:bookmarkStart w:id="61" w:name="_Toc500275227"/>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340426">
        <w:rPr>
          <w:b/>
          <w:noProof/>
        </w:rPr>
        <w:t>16</w:t>
      </w:r>
      <w:r w:rsidRPr="00342861">
        <w:rPr>
          <w:b/>
        </w:rPr>
        <w:fldChar w:fldCharType="end"/>
      </w:r>
      <w:r w:rsidRPr="00342861">
        <w:rPr>
          <w:b/>
        </w:rPr>
        <w:t>.</w:t>
      </w:r>
      <w:r>
        <w:t xml:space="preserve"> </w:t>
      </w:r>
      <w:r w:rsidRPr="00A467CA">
        <w:t>Arquitetura da solução</w:t>
      </w:r>
      <w:bookmarkEnd w:id="61"/>
    </w:p>
    <w:p w14:paraId="4BD3B2D4" w14:textId="037A6061" w:rsidR="00AC511F" w:rsidRDefault="00AE0982" w:rsidP="00A71BA5">
      <w:pPr>
        <w:pStyle w:val="NormalWeb"/>
        <w:suppressAutoHyphens w:val="0"/>
        <w:spacing w:before="0" w:after="0" w:line="360" w:lineRule="auto"/>
        <w:ind w:left="708"/>
        <w:jc w:val="center"/>
        <w:textAlignment w:val="baseline"/>
        <w:rPr>
          <w:rFonts w:ascii="Arial" w:hAnsi="Arial" w:cs="Arial"/>
          <w:color w:val="000000"/>
          <w:sz w:val="24"/>
          <w:szCs w:val="24"/>
        </w:rPr>
      </w:pPr>
      <w:r>
        <w:rPr>
          <w:noProof/>
        </w:rPr>
        <w:drawing>
          <wp:anchor distT="0" distB="0" distL="114300" distR="114300" simplePos="0" relativeHeight="251676672" behindDoc="0" locked="0" layoutInCell="1" allowOverlap="1" wp14:anchorId="3425C3D6" wp14:editId="77068737">
            <wp:simplePos x="0" y="0"/>
            <wp:positionH relativeFrom="column">
              <wp:posOffset>583565</wp:posOffset>
            </wp:positionH>
            <wp:positionV relativeFrom="paragraph">
              <wp:align>inside</wp:align>
            </wp:positionV>
            <wp:extent cx="4486278" cy="2520000"/>
            <wp:effectExtent l="0" t="0" r="9525" b="0"/>
            <wp:wrapTight wrapText="bothSides">
              <wp:wrapPolygon edited="0">
                <wp:start x="0" y="0"/>
                <wp:lineTo x="0" y="21339"/>
                <wp:lineTo x="21524" y="21339"/>
                <wp:lineTo x="21524" y="0"/>
                <wp:lineTo x="0" y="0"/>
              </wp:wrapPolygon>
            </wp:wrapTight>
            <wp:docPr id="32" name="Imagem 6" descr="Imagens%20TCC/arquite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magens%20TCC/arquitetu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6278"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E9EC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07E3DA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60FB5BD"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73BBE27B"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09EC8C30"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2CAB88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615B12A"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93A72D9"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254B97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75BBA68"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50B201E"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3805286" w14:textId="77777777" w:rsidR="00AC511F" w:rsidRPr="00D0796D" w:rsidRDefault="00AC511F" w:rsidP="003A7438">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EA9A8C" w14:textId="77777777" w:rsidR="00AC511F" w:rsidRDefault="00AC511F" w:rsidP="00AC511F">
      <w:pPr>
        <w:pStyle w:val="NormalWeb"/>
        <w:suppressAutoHyphens w:val="0"/>
        <w:spacing w:before="0" w:after="0" w:line="360" w:lineRule="auto"/>
        <w:ind w:firstLine="708"/>
        <w:jc w:val="both"/>
        <w:textAlignment w:val="baseline"/>
        <w:rPr>
          <w:rFonts w:ascii="Arial" w:hAnsi="Arial" w:cs="Arial"/>
          <w:color w:val="000000"/>
          <w:sz w:val="24"/>
          <w:szCs w:val="24"/>
        </w:rPr>
      </w:pPr>
    </w:p>
    <w:p w14:paraId="0F37CBB9" w14:textId="5E6F8748" w:rsidR="00AC511F" w:rsidRPr="001A6206" w:rsidRDefault="00AC511F" w:rsidP="006D249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 xml:space="preserve">ara o desenvolvimento do aplicativo, foram utilizados o </w:t>
      </w:r>
      <w:r w:rsidRPr="00CE28BF">
        <w:rPr>
          <w:rFonts w:ascii="Arial" w:hAnsi="Arial" w:cs="Arial"/>
          <w:i/>
          <w:color w:val="000000"/>
          <w:sz w:val="24"/>
          <w:szCs w:val="24"/>
        </w:rPr>
        <w:t>Photoshop</w:t>
      </w:r>
      <w:r>
        <w:rPr>
          <w:rFonts w:ascii="Arial" w:hAnsi="Arial" w:cs="Arial"/>
          <w:color w:val="000000"/>
          <w:sz w:val="24"/>
          <w:szCs w:val="24"/>
        </w:rPr>
        <w:t>,</w:t>
      </w:r>
      <w:r w:rsidRPr="000E030F">
        <w:rPr>
          <w:rFonts w:ascii="Arial" w:hAnsi="Arial" w:cs="Arial"/>
          <w:color w:val="000000"/>
          <w:sz w:val="24"/>
          <w:szCs w:val="24"/>
        </w:rPr>
        <w:t xml:space="preserve"> para manipulação das imagens</w:t>
      </w:r>
      <w:r>
        <w:rPr>
          <w:rFonts w:ascii="Arial" w:hAnsi="Arial" w:cs="Arial"/>
          <w:color w:val="000000"/>
          <w:sz w:val="24"/>
          <w:szCs w:val="24"/>
        </w:rPr>
        <w:t>, e</w:t>
      </w:r>
      <w:r w:rsidRPr="000E030F">
        <w:rPr>
          <w:rFonts w:ascii="Arial" w:hAnsi="Arial" w:cs="Arial"/>
          <w:color w:val="000000"/>
          <w:sz w:val="24"/>
          <w:szCs w:val="24"/>
        </w:rPr>
        <w:t xml:space="preserve"> o ambiente de desenvolvimento integrado (IDE) </w:t>
      </w:r>
      <w:proofErr w:type="spellStart"/>
      <w:r w:rsidRPr="00CE28BF">
        <w:rPr>
          <w:rFonts w:ascii="Arial" w:hAnsi="Arial" w:cs="Arial"/>
          <w:i/>
          <w:color w:val="000000"/>
          <w:sz w:val="24"/>
          <w:szCs w:val="24"/>
        </w:rPr>
        <w:t>Android</w:t>
      </w:r>
      <w:proofErr w:type="spellEnd"/>
      <w:r w:rsidRPr="00CE28BF">
        <w:rPr>
          <w:rFonts w:ascii="Arial" w:hAnsi="Arial" w:cs="Arial"/>
          <w:i/>
          <w:color w:val="000000"/>
          <w:sz w:val="24"/>
          <w:szCs w:val="24"/>
        </w:rPr>
        <w:t xml:space="preserve"> Studio</w:t>
      </w:r>
      <w:r>
        <w:rPr>
          <w:rFonts w:ascii="Arial" w:hAnsi="Arial" w:cs="Arial"/>
          <w:color w:val="000000"/>
          <w:sz w:val="24"/>
          <w:szCs w:val="24"/>
        </w:rPr>
        <w:t>,</w:t>
      </w:r>
      <w:r w:rsidRPr="000E030F">
        <w:rPr>
          <w:rFonts w:ascii="Arial" w:hAnsi="Arial" w:cs="Arial"/>
          <w:color w:val="000000"/>
          <w:sz w:val="24"/>
          <w:szCs w:val="24"/>
        </w:rPr>
        <w:t xml:space="preserve"> para o desenvolvimento do aplica</w:t>
      </w:r>
      <w:r w:rsidR="001345B4">
        <w:rPr>
          <w:rFonts w:ascii="Arial" w:hAnsi="Arial" w:cs="Arial"/>
          <w:color w:val="000000"/>
          <w:sz w:val="24"/>
          <w:szCs w:val="24"/>
        </w:rPr>
        <w:t xml:space="preserve">tivo </w:t>
      </w:r>
      <w:proofErr w:type="spellStart"/>
      <w:r w:rsidR="001345B4">
        <w:rPr>
          <w:rFonts w:ascii="Arial" w:hAnsi="Arial" w:cs="Arial"/>
          <w:color w:val="000000"/>
          <w:sz w:val="24"/>
          <w:szCs w:val="24"/>
        </w:rPr>
        <w:t>Android</w:t>
      </w:r>
      <w:proofErr w:type="spellEnd"/>
      <w:r w:rsidR="001345B4">
        <w:rPr>
          <w:rFonts w:ascii="Arial" w:hAnsi="Arial" w:cs="Arial"/>
          <w:color w:val="000000"/>
          <w:sz w:val="24"/>
          <w:szCs w:val="24"/>
        </w:rPr>
        <w:t>. P</w:t>
      </w:r>
      <w:r w:rsidRPr="000E030F">
        <w:rPr>
          <w:rFonts w:ascii="Arial" w:hAnsi="Arial" w:cs="Arial"/>
          <w:color w:val="000000"/>
          <w:sz w:val="24"/>
          <w:szCs w:val="24"/>
        </w:rPr>
        <w:t xml:space="preserve">ara a construção </w:t>
      </w:r>
      <w:proofErr w:type="gramStart"/>
      <w:r w:rsidRPr="000E030F">
        <w:rPr>
          <w:rFonts w:ascii="Arial" w:hAnsi="Arial" w:cs="Arial"/>
          <w:color w:val="000000"/>
          <w:sz w:val="24"/>
          <w:szCs w:val="24"/>
        </w:rPr>
        <w:t>do</w:t>
      </w:r>
      <w:r w:rsidR="00BA1D8D">
        <w:rPr>
          <w:rFonts w:ascii="Arial" w:hAnsi="Arial" w:cs="Arial"/>
          <w:color w:val="000000"/>
          <w:sz w:val="24"/>
          <w:szCs w:val="24"/>
        </w:rPr>
        <w:t xml:space="preserve"> </w:t>
      </w:r>
      <w:r w:rsidRPr="00CE28BF">
        <w:rPr>
          <w:rFonts w:ascii="Arial" w:hAnsi="Arial" w:cs="Arial"/>
          <w:i/>
          <w:color w:val="000000"/>
          <w:sz w:val="24"/>
          <w:szCs w:val="24"/>
        </w:rPr>
        <w:t>web</w:t>
      </w:r>
      <w:proofErr w:type="gramEnd"/>
      <w:r w:rsidR="00CE28BF" w:rsidRPr="00CE28BF">
        <w:rPr>
          <w:rFonts w:ascii="Arial" w:hAnsi="Arial" w:cs="Arial"/>
          <w:i/>
          <w:color w:val="000000"/>
          <w:sz w:val="24"/>
          <w:szCs w:val="24"/>
        </w:rPr>
        <w:t xml:space="preserve"> </w:t>
      </w:r>
      <w:proofErr w:type="spellStart"/>
      <w:r w:rsidRPr="00CE28BF">
        <w:rPr>
          <w:rFonts w:ascii="Arial" w:hAnsi="Arial" w:cs="Arial"/>
          <w:i/>
          <w:color w:val="000000"/>
          <w:sz w:val="24"/>
          <w:szCs w:val="24"/>
        </w:rPr>
        <w:t>service</w:t>
      </w:r>
      <w:proofErr w:type="spellEnd"/>
      <w:r>
        <w:rPr>
          <w:rFonts w:ascii="Arial" w:hAnsi="Arial" w:cs="Arial"/>
          <w:color w:val="000000"/>
          <w:sz w:val="24"/>
          <w:szCs w:val="24"/>
        </w:rPr>
        <w:t>,</w:t>
      </w:r>
      <w:r w:rsidRPr="000E030F">
        <w:rPr>
          <w:rFonts w:ascii="Arial" w:hAnsi="Arial" w:cs="Arial"/>
          <w:color w:val="000000"/>
          <w:sz w:val="24"/>
          <w:szCs w:val="24"/>
        </w:rPr>
        <w:t xml:space="preserve"> foi usado o </w:t>
      </w:r>
      <w:proofErr w:type="spellStart"/>
      <w:r w:rsidRPr="00CE28BF">
        <w:rPr>
          <w:rFonts w:ascii="Arial" w:hAnsi="Arial" w:cs="Arial"/>
          <w:i/>
          <w:color w:val="000000"/>
          <w:sz w:val="24"/>
          <w:szCs w:val="24"/>
        </w:rPr>
        <w:t>RESTEasy</w:t>
      </w:r>
      <w:proofErr w:type="spellEnd"/>
      <w:r w:rsidR="00E01F62">
        <w:rPr>
          <w:rFonts w:ascii="Arial" w:hAnsi="Arial" w:cs="Arial"/>
          <w:color w:val="000000"/>
          <w:sz w:val="24"/>
          <w:szCs w:val="24"/>
        </w:rPr>
        <w:t>,</w:t>
      </w:r>
      <w:r w:rsidRPr="000E030F">
        <w:rPr>
          <w:rFonts w:ascii="Arial" w:hAnsi="Arial" w:cs="Arial"/>
          <w:color w:val="000000"/>
          <w:sz w:val="24"/>
          <w:szCs w:val="24"/>
        </w:rPr>
        <w:t xml:space="preserve"> que fornece vários </w:t>
      </w:r>
      <w:r w:rsidRPr="00CE28BF">
        <w:rPr>
          <w:rFonts w:ascii="Arial" w:hAnsi="Arial" w:cs="Arial"/>
          <w:i/>
          <w:color w:val="000000"/>
          <w:sz w:val="24"/>
          <w:szCs w:val="24"/>
        </w:rPr>
        <w:t>frameworks</w:t>
      </w:r>
      <w:r w:rsidR="00CE28BF">
        <w:rPr>
          <w:rFonts w:ascii="Arial" w:hAnsi="Arial" w:cs="Arial"/>
          <w:color w:val="000000"/>
          <w:sz w:val="24"/>
          <w:szCs w:val="24"/>
        </w:rPr>
        <w:t xml:space="preserve"> para </w:t>
      </w:r>
      <w:r w:rsidR="00E01F62">
        <w:rPr>
          <w:rFonts w:ascii="Arial" w:hAnsi="Arial" w:cs="Arial"/>
          <w:color w:val="000000"/>
          <w:sz w:val="24"/>
          <w:szCs w:val="24"/>
        </w:rPr>
        <w:t>auxiliar n</w:t>
      </w:r>
      <w:r w:rsidR="00CE28BF">
        <w:rPr>
          <w:rFonts w:ascii="Arial" w:hAnsi="Arial" w:cs="Arial"/>
          <w:color w:val="000000"/>
          <w:sz w:val="24"/>
          <w:szCs w:val="24"/>
        </w:rPr>
        <w:t>a cria</w:t>
      </w:r>
      <w:r w:rsidR="00E01F62">
        <w:rPr>
          <w:rFonts w:ascii="Arial" w:hAnsi="Arial" w:cs="Arial"/>
          <w:color w:val="000000"/>
          <w:sz w:val="24"/>
          <w:szCs w:val="24"/>
        </w:rPr>
        <w:t>ção</w:t>
      </w:r>
      <w:r w:rsidR="00CE28BF">
        <w:rPr>
          <w:rFonts w:ascii="Arial" w:hAnsi="Arial" w:cs="Arial"/>
          <w:color w:val="000000"/>
          <w:sz w:val="24"/>
          <w:szCs w:val="24"/>
        </w:rPr>
        <w:t xml:space="preserve"> </w:t>
      </w:r>
      <w:r w:rsidR="00E01F62">
        <w:rPr>
          <w:rFonts w:ascii="Arial" w:hAnsi="Arial" w:cs="Arial"/>
          <w:color w:val="000000"/>
          <w:sz w:val="24"/>
          <w:szCs w:val="24"/>
        </w:rPr>
        <w:t xml:space="preserve">de </w:t>
      </w:r>
      <w:r w:rsidR="00CE28BF">
        <w:rPr>
          <w:rFonts w:ascii="Arial" w:hAnsi="Arial" w:cs="Arial"/>
          <w:color w:val="000000"/>
          <w:sz w:val="24"/>
          <w:szCs w:val="24"/>
        </w:rPr>
        <w:t xml:space="preserve">serviços </w:t>
      </w:r>
      <w:r w:rsidR="00CE28BF" w:rsidRPr="00CE28BF">
        <w:rPr>
          <w:rFonts w:ascii="Arial" w:hAnsi="Arial" w:cs="Arial"/>
          <w:i/>
          <w:color w:val="000000"/>
          <w:sz w:val="24"/>
          <w:szCs w:val="24"/>
        </w:rPr>
        <w:t>w</w:t>
      </w:r>
      <w:r w:rsidRPr="00CE28BF">
        <w:rPr>
          <w:rFonts w:ascii="Arial" w:hAnsi="Arial" w:cs="Arial"/>
          <w:i/>
          <w:color w:val="000000"/>
          <w:sz w:val="24"/>
          <w:szCs w:val="24"/>
        </w:rPr>
        <w:t>eb</w:t>
      </w:r>
      <w:r w:rsidRPr="000E030F">
        <w:rPr>
          <w:rFonts w:ascii="Arial" w:hAnsi="Arial" w:cs="Arial"/>
          <w:color w:val="000000"/>
          <w:sz w:val="24"/>
          <w:szCs w:val="24"/>
        </w:rPr>
        <w:t xml:space="preserve"> </w:t>
      </w:r>
      <w:proofErr w:type="spellStart"/>
      <w:r w:rsidRPr="000959BC">
        <w:rPr>
          <w:rFonts w:ascii="Arial" w:hAnsi="Arial" w:cs="Arial"/>
          <w:i/>
          <w:color w:val="000000"/>
          <w:sz w:val="24"/>
          <w:szCs w:val="24"/>
        </w:rPr>
        <w:t>RESTful</w:t>
      </w:r>
      <w:proofErr w:type="spellEnd"/>
      <w:r w:rsidRPr="000E030F">
        <w:rPr>
          <w:rFonts w:ascii="Arial" w:hAnsi="Arial" w:cs="Arial"/>
          <w:color w:val="000000"/>
          <w:sz w:val="24"/>
          <w:szCs w:val="24"/>
        </w:rPr>
        <w:t xml:space="preserve"> e aplicativos </w:t>
      </w:r>
      <w:r w:rsidRPr="000959BC">
        <w:rPr>
          <w:rFonts w:ascii="Arial" w:hAnsi="Arial" w:cs="Arial"/>
          <w:i/>
          <w:color w:val="000000"/>
          <w:sz w:val="24"/>
          <w:szCs w:val="24"/>
        </w:rPr>
        <w:t>Java</w:t>
      </w:r>
      <w:r w:rsidRPr="000E030F">
        <w:rPr>
          <w:rFonts w:ascii="Arial" w:hAnsi="Arial" w:cs="Arial"/>
          <w:color w:val="000000"/>
          <w:sz w:val="24"/>
          <w:szCs w:val="24"/>
        </w:rPr>
        <w:t xml:space="preserve"> </w:t>
      </w:r>
      <w:proofErr w:type="spellStart"/>
      <w:r w:rsidRPr="000959BC">
        <w:rPr>
          <w:rFonts w:ascii="Arial" w:hAnsi="Arial" w:cs="Arial"/>
          <w:i/>
          <w:color w:val="000000"/>
          <w:sz w:val="24"/>
          <w:szCs w:val="24"/>
        </w:rPr>
        <w:t>RESTful</w:t>
      </w:r>
      <w:proofErr w:type="spellEnd"/>
      <w:r w:rsidRPr="000E030F">
        <w:rPr>
          <w:rFonts w:ascii="Arial" w:hAnsi="Arial" w:cs="Arial"/>
          <w:color w:val="000000"/>
          <w:sz w:val="24"/>
          <w:szCs w:val="24"/>
        </w:rPr>
        <w:t xml:space="preserve">. Além desses recursos, o </w:t>
      </w:r>
      <w:r w:rsidRPr="00CE28BF">
        <w:rPr>
          <w:rFonts w:ascii="Arial" w:hAnsi="Arial" w:cs="Arial"/>
          <w:i/>
          <w:color w:val="000000"/>
          <w:sz w:val="24"/>
          <w:szCs w:val="24"/>
        </w:rPr>
        <w:t>Sharepoint</w:t>
      </w:r>
      <w:r w:rsidRPr="000E030F">
        <w:rPr>
          <w:rFonts w:ascii="Arial" w:hAnsi="Arial" w:cs="Arial"/>
          <w:color w:val="000000"/>
          <w:sz w:val="24"/>
          <w:szCs w:val="24"/>
        </w:rPr>
        <w:t xml:space="preserve"> foi utilizado para </w:t>
      </w:r>
      <w:r w:rsidR="00A87D80">
        <w:rPr>
          <w:rFonts w:ascii="Arial" w:hAnsi="Arial" w:cs="Arial"/>
          <w:color w:val="000000"/>
          <w:sz w:val="24"/>
          <w:szCs w:val="24"/>
        </w:rPr>
        <w:t>provimento</w:t>
      </w:r>
      <w:r w:rsidRPr="000E030F">
        <w:rPr>
          <w:rFonts w:ascii="Arial" w:hAnsi="Arial" w:cs="Arial"/>
          <w:color w:val="000000"/>
          <w:sz w:val="24"/>
          <w:szCs w:val="24"/>
        </w:rPr>
        <w:t xml:space="preserve"> </w:t>
      </w:r>
      <w:r w:rsidR="00A87D80">
        <w:rPr>
          <w:rFonts w:ascii="Arial" w:hAnsi="Arial" w:cs="Arial"/>
          <w:color w:val="000000"/>
          <w:sz w:val="24"/>
          <w:szCs w:val="24"/>
        </w:rPr>
        <w:t>d</w:t>
      </w:r>
      <w:r w:rsidR="00BA1D8D">
        <w:rPr>
          <w:rFonts w:ascii="Arial" w:hAnsi="Arial" w:cs="Arial"/>
          <w:color w:val="000000"/>
          <w:sz w:val="24"/>
          <w:szCs w:val="24"/>
        </w:rPr>
        <w:t xml:space="preserve">os </w:t>
      </w:r>
      <w:r w:rsidRPr="000E030F">
        <w:rPr>
          <w:rFonts w:ascii="Arial" w:hAnsi="Arial" w:cs="Arial"/>
          <w:color w:val="000000"/>
          <w:sz w:val="24"/>
          <w:szCs w:val="24"/>
        </w:rPr>
        <w:t>dados dos proje</w:t>
      </w:r>
      <w:r w:rsidR="00FF7896">
        <w:rPr>
          <w:rFonts w:ascii="Arial" w:hAnsi="Arial" w:cs="Arial"/>
          <w:color w:val="000000"/>
          <w:sz w:val="24"/>
          <w:szCs w:val="24"/>
        </w:rPr>
        <w:t xml:space="preserve">tos e dos gerentes de projetos. Sendo </w:t>
      </w:r>
      <w:r w:rsidR="001A6206">
        <w:rPr>
          <w:rFonts w:ascii="Arial" w:hAnsi="Arial" w:cs="Arial"/>
          <w:color w:val="000000"/>
          <w:sz w:val="24"/>
          <w:szCs w:val="24"/>
        </w:rPr>
        <w:t xml:space="preserve">extraídos do </w:t>
      </w:r>
      <w:r w:rsidR="001A6206" w:rsidRPr="001A6206">
        <w:rPr>
          <w:rFonts w:ascii="Arial" w:hAnsi="Arial" w:cs="Arial"/>
          <w:i/>
          <w:color w:val="000000"/>
          <w:sz w:val="24"/>
          <w:szCs w:val="24"/>
        </w:rPr>
        <w:t>Sharepoint</w:t>
      </w:r>
      <w:r w:rsidR="00E10F88">
        <w:rPr>
          <w:rFonts w:ascii="Arial" w:hAnsi="Arial" w:cs="Arial"/>
          <w:i/>
          <w:color w:val="000000"/>
          <w:sz w:val="24"/>
          <w:szCs w:val="24"/>
        </w:rPr>
        <w:t xml:space="preserve"> os seguintes dados:</w:t>
      </w:r>
      <w:r w:rsidR="00FF7896">
        <w:rPr>
          <w:rFonts w:ascii="Arial" w:hAnsi="Arial" w:cs="Arial"/>
          <w:color w:val="000000"/>
          <w:sz w:val="24"/>
          <w:szCs w:val="24"/>
        </w:rPr>
        <w:t xml:space="preserve"> o número, a data de término e o progresso dos projetos </w:t>
      </w:r>
      <w:r w:rsidR="00E10F88">
        <w:rPr>
          <w:rFonts w:ascii="Arial" w:hAnsi="Arial" w:cs="Arial"/>
          <w:color w:val="000000"/>
          <w:sz w:val="24"/>
          <w:szCs w:val="24"/>
        </w:rPr>
        <w:t xml:space="preserve">como também </w:t>
      </w:r>
      <w:r w:rsidR="00FF7896">
        <w:rPr>
          <w:rFonts w:ascii="Arial" w:hAnsi="Arial" w:cs="Arial"/>
          <w:color w:val="000000"/>
          <w:sz w:val="24"/>
          <w:szCs w:val="24"/>
        </w:rPr>
        <w:t>a matrícula, e-mail e nome dos gerentes de projeto.</w:t>
      </w:r>
    </w:p>
    <w:p w14:paraId="6A8F2A08"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114C6D18" w14:textId="77777777" w:rsidR="0001491E" w:rsidRDefault="0001491E" w:rsidP="00DC15D0">
      <w:pPr>
        <w:spacing w:after="0" w:line="360" w:lineRule="auto"/>
        <w:ind w:firstLine="1134"/>
        <w:jc w:val="both"/>
        <w:rPr>
          <w:rFonts w:ascii="Arial" w:hAnsi="Arial" w:cs="Arial"/>
          <w:sz w:val="24"/>
          <w:szCs w:val="24"/>
        </w:rPr>
      </w:pPr>
    </w:p>
    <w:p w14:paraId="3C01F2AF" w14:textId="77777777" w:rsidR="0001491E" w:rsidRDefault="0001491E" w:rsidP="00DC15D0">
      <w:pPr>
        <w:spacing w:after="0" w:line="360" w:lineRule="auto"/>
        <w:ind w:firstLine="1134"/>
        <w:jc w:val="both"/>
        <w:rPr>
          <w:rFonts w:ascii="Arial" w:hAnsi="Arial" w:cs="Arial"/>
          <w:sz w:val="24"/>
          <w:szCs w:val="24"/>
        </w:rPr>
      </w:pPr>
    </w:p>
    <w:p w14:paraId="31C7E98F" w14:textId="77777777" w:rsidR="0001491E" w:rsidRDefault="0001491E" w:rsidP="00DC15D0">
      <w:pPr>
        <w:spacing w:after="0" w:line="360" w:lineRule="auto"/>
        <w:ind w:firstLine="1134"/>
        <w:jc w:val="both"/>
        <w:rPr>
          <w:rFonts w:ascii="Arial" w:hAnsi="Arial" w:cs="Arial"/>
          <w:sz w:val="24"/>
          <w:szCs w:val="24"/>
        </w:rPr>
      </w:pPr>
    </w:p>
    <w:p w14:paraId="643B4AB4" w14:textId="0BCE60F2" w:rsidR="002F0A2D" w:rsidRPr="002F0A2D" w:rsidRDefault="002F0A2D" w:rsidP="00BB6843">
      <w:pPr>
        <w:pStyle w:val="Ttulo1"/>
        <w:rPr>
          <w:color w:val="0000FF"/>
        </w:rPr>
      </w:pPr>
      <w:bookmarkStart w:id="62" w:name="_Toc499123489"/>
      <w:r>
        <w:lastRenderedPageBreak/>
        <w:t>CONCLUSÃO</w:t>
      </w:r>
      <w:bookmarkEnd w:id="62"/>
    </w:p>
    <w:p w14:paraId="51ADCF87" w14:textId="097D1E72"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O presente </w:t>
      </w:r>
      <w:r w:rsidRPr="00A56C83">
        <w:rPr>
          <w:rFonts w:ascii="Arial" w:hAnsi="Arial" w:cs="Arial"/>
          <w:color w:val="000000"/>
          <w:sz w:val="24"/>
          <w:szCs w:val="24"/>
        </w:rPr>
        <w:t xml:space="preserve">trabalho iniciou com um levantamento da literatura relacionada a gerenciamento de projetos,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softwares de apoio </w:t>
      </w:r>
      <w:r>
        <w:rPr>
          <w:rFonts w:ascii="Arial" w:hAnsi="Arial" w:cs="Arial"/>
          <w:color w:val="000000"/>
          <w:sz w:val="24"/>
          <w:szCs w:val="24"/>
        </w:rPr>
        <w:t>ao</w:t>
      </w:r>
      <w:r w:rsidRPr="00A56C83">
        <w:rPr>
          <w:rFonts w:ascii="Arial" w:hAnsi="Arial" w:cs="Arial"/>
          <w:color w:val="000000"/>
          <w:sz w:val="24"/>
          <w:szCs w:val="24"/>
        </w:rPr>
        <w:t xml:space="preserve"> </w:t>
      </w:r>
      <w:r>
        <w:rPr>
          <w:rFonts w:ascii="Arial" w:hAnsi="Arial" w:cs="Arial"/>
          <w:color w:val="000000"/>
          <w:sz w:val="24"/>
          <w:szCs w:val="24"/>
        </w:rPr>
        <w:t>gerenciamento</w:t>
      </w:r>
      <w:r w:rsidRPr="00A56C83">
        <w:rPr>
          <w:rFonts w:ascii="Arial" w:hAnsi="Arial" w:cs="Arial"/>
          <w:color w:val="000000"/>
          <w:sz w:val="24"/>
          <w:szCs w:val="24"/>
        </w:rPr>
        <w:t xml:space="preserve"> de projetos e desenvolvimento de aplicações para dispositivos móveis. A leitura de todo </w:t>
      </w:r>
      <w:r w:rsidR="00596E26">
        <w:rPr>
          <w:rFonts w:ascii="Arial" w:hAnsi="Arial" w:cs="Arial"/>
          <w:color w:val="000000"/>
          <w:sz w:val="24"/>
          <w:szCs w:val="24"/>
        </w:rPr>
        <w:t xml:space="preserve">o </w:t>
      </w:r>
      <w:r w:rsidRPr="00A56C83">
        <w:rPr>
          <w:rFonts w:ascii="Arial" w:hAnsi="Arial" w:cs="Arial"/>
          <w:color w:val="000000"/>
          <w:sz w:val="24"/>
          <w:szCs w:val="24"/>
        </w:rPr>
        <w:t>material (artigos, livros, sites e dissertações)</w:t>
      </w:r>
      <w:r w:rsidR="00596E26">
        <w:rPr>
          <w:rFonts w:ascii="Arial" w:hAnsi="Arial" w:cs="Arial"/>
          <w:color w:val="000000"/>
          <w:sz w:val="24"/>
          <w:szCs w:val="24"/>
        </w:rPr>
        <w:t>,</w:t>
      </w:r>
      <w:r w:rsidRPr="00A56C83">
        <w:rPr>
          <w:rFonts w:ascii="Arial" w:hAnsi="Arial" w:cs="Arial"/>
          <w:color w:val="000000"/>
          <w:sz w:val="24"/>
          <w:szCs w:val="24"/>
        </w:rPr>
        <w:t xml:space="preserve"> permitiu constatar que 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surgiu em 1912, mas foi no ano de 2010 que ela se proliferou</w:t>
      </w:r>
      <w:r>
        <w:rPr>
          <w:rFonts w:ascii="Arial" w:hAnsi="Arial" w:cs="Arial"/>
          <w:color w:val="000000"/>
          <w:sz w:val="24"/>
          <w:szCs w:val="24"/>
        </w:rPr>
        <w:t>,</w:t>
      </w:r>
      <w:r w:rsidRPr="00A56C83">
        <w:rPr>
          <w:rFonts w:ascii="Arial" w:hAnsi="Arial" w:cs="Arial"/>
          <w:color w:val="000000"/>
          <w:sz w:val="24"/>
          <w:szCs w:val="24"/>
        </w:rPr>
        <w:t xml:space="preserve"> atingindo o mercado de massa</w:t>
      </w:r>
      <w:r>
        <w:rPr>
          <w:rFonts w:ascii="Arial" w:hAnsi="Arial" w:cs="Arial"/>
          <w:color w:val="000000"/>
          <w:sz w:val="24"/>
          <w:szCs w:val="24"/>
        </w:rPr>
        <w:t>. C</w:t>
      </w:r>
      <w:r w:rsidRPr="00A56C83">
        <w:rPr>
          <w:rFonts w:ascii="Arial" w:hAnsi="Arial" w:cs="Arial"/>
          <w:color w:val="000000"/>
          <w:sz w:val="24"/>
          <w:szCs w:val="24"/>
        </w:rPr>
        <w:t>ontudo</w:t>
      </w:r>
      <w:r>
        <w:rPr>
          <w:rFonts w:ascii="Arial" w:hAnsi="Arial" w:cs="Arial"/>
          <w:color w:val="000000"/>
          <w:sz w:val="24"/>
          <w:szCs w:val="24"/>
        </w:rPr>
        <w:t>,</w:t>
      </w:r>
      <w:r w:rsidRPr="00A56C83">
        <w:rPr>
          <w:rFonts w:ascii="Arial" w:hAnsi="Arial" w:cs="Arial"/>
          <w:color w:val="000000"/>
          <w:sz w:val="24"/>
          <w:szCs w:val="24"/>
        </w:rPr>
        <w:t xml:space="preserve"> ainda existem poucos estudos que mencionam como de fato 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é aplicada</w:t>
      </w:r>
      <w:r>
        <w:rPr>
          <w:rFonts w:ascii="Arial" w:hAnsi="Arial" w:cs="Arial"/>
          <w:color w:val="000000"/>
          <w:sz w:val="24"/>
          <w:szCs w:val="24"/>
        </w:rPr>
        <w:t>.</w:t>
      </w:r>
    </w:p>
    <w:p w14:paraId="13FF5CB7" w14:textId="55C3BEDE"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Com o intuito de se criar um ambiente mais simples, interativo e divertido para o</w:t>
      </w:r>
      <w:r w:rsidR="00596E26">
        <w:rPr>
          <w:rFonts w:ascii="Arial" w:hAnsi="Arial" w:cs="Arial"/>
          <w:color w:val="000000"/>
          <w:sz w:val="24"/>
          <w:szCs w:val="24"/>
        </w:rPr>
        <w:t xml:space="preserve"> acompanhamento e gerenciamento de projetos </w:t>
      </w:r>
      <w:r w:rsidRPr="00A56C83">
        <w:rPr>
          <w:rFonts w:ascii="Arial" w:hAnsi="Arial" w:cs="Arial"/>
          <w:color w:val="000000"/>
          <w:sz w:val="24"/>
          <w:szCs w:val="24"/>
        </w:rPr>
        <w:t xml:space="preserve">através do desenvolvimento de uma aplicação </w:t>
      </w:r>
      <w:r w:rsidRPr="00D41C03">
        <w:rPr>
          <w:rFonts w:ascii="Arial" w:hAnsi="Arial" w:cs="Arial"/>
          <w:i/>
          <w:color w:val="000000"/>
          <w:sz w:val="24"/>
          <w:szCs w:val="24"/>
        </w:rPr>
        <w:t>web/mobile</w:t>
      </w:r>
      <w:r w:rsidRPr="00A56C83">
        <w:rPr>
          <w:rFonts w:ascii="Arial" w:hAnsi="Arial" w:cs="Arial"/>
          <w:color w:val="000000"/>
          <w:sz w:val="24"/>
          <w:szCs w:val="24"/>
        </w:rPr>
        <w:t xml:space="preserve">, foi desenvolvido com sucesso a solução </w:t>
      </w:r>
      <w:r w:rsidRPr="00596E26">
        <w:rPr>
          <w:rFonts w:ascii="Arial" w:hAnsi="Arial" w:cs="Arial"/>
          <w:i/>
          <w:color w:val="000000"/>
          <w:sz w:val="24"/>
          <w:szCs w:val="24"/>
        </w:rPr>
        <w:t>Jornada do Gerente</w:t>
      </w:r>
      <w:r w:rsidRPr="00A56C83">
        <w:rPr>
          <w:rFonts w:ascii="Arial" w:hAnsi="Arial" w:cs="Arial"/>
          <w:color w:val="000000"/>
          <w:sz w:val="24"/>
          <w:szCs w:val="24"/>
        </w:rPr>
        <w:t>, um sistema de apoio ao gestor de projeto, que busca melhorar o acompanhamento dos projetos por gerentes, clientes e patrocinadores</w:t>
      </w:r>
      <w:r w:rsidR="00596E26">
        <w:rPr>
          <w:rFonts w:ascii="Arial" w:hAnsi="Arial" w:cs="Arial"/>
          <w:color w:val="000000"/>
          <w:sz w:val="24"/>
          <w:szCs w:val="24"/>
        </w:rPr>
        <w:t>,</w:t>
      </w:r>
      <w:r w:rsidRPr="00A56C83">
        <w:rPr>
          <w:rFonts w:ascii="Arial" w:hAnsi="Arial" w:cs="Arial"/>
          <w:color w:val="000000"/>
          <w:sz w:val="24"/>
          <w:szCs w:val="24"/>
        </w:rPr>
        <w:t xml:space="preserve"> de uma forma lúdica, além de promover a reciclagem</w:t>
      </w:r>
      <w:r>
        <w:rPr>
          <w:rFonts w:ascii="Arial" w:hAnsi="Arial" w:cs="Arial"/>
          <w:color w:val="000000"/>
          <w:sz w:val="24"/>
          <w:szCs w:val="24"/>
        </w:rPr>
        <w:t xml:space="preserve"> de conhecimentos dos gerentes.</w:t>
      </w:r>
    </w:p>
    <w:p w14:paraId="469496D2" w14:textId="2FC3E13D"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Na </w:t>
      </w:r>
      <w:r w:rsidRPr="00596E26">
        <w:rPr>
          <w:rFonts w:ascii="Arial" w:hAnsi="Arial" w:cs="Arial"/>
          <w:i/>
          <w:color w:val="000000"/>
          <w:sz w:val="24"/>
          <w:szCs w:val="24"/>
        </w:rPr>
        <w:t>Jornada do Gerente</w:t>
      </w:r>
      <w:r w:rsidRPr="00A56C83">
        <w:rPr>
          <w:rFonts w:ascii="Arial" w:hAnsi="Arial" w:cs="Arial"/>
          <w:color w:val="000000"/>
          <w:sz w:val="24"/>
          <w:szCs w:val="24"/>
        </w:rPr>
        <w:t xml:space="preserve">, um gerente de projetos e o patrocinador podem acompanhar e constatar a evolução de um projeto ao longo das etapas de um processo de gerenciamento de projetos pré-definido. Como forma de aumentar o engajamento e interesse dos usuários, foram implementados elementos de jogos baseados em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tais quais pontuação, progressão, placar e desafios. Embora contemple ainda um elemento de recompensa, este não dev</w:t>
      </w:r>
      <w:r w:rsidR="002C0368">
        <w:rPr>
          <w:rFonts w:ascii="Arial" w:hAnsi="Arial" w:cs="Arial"/>
          <w:color w:val="000000"/>
          <w:sz w:val="24"/>
          <w:szCs w:val="24"/>
        </w:rPr>
        <w:t xml:space="preserve">e ser o objetivo final do jogo, pois o intuito de uma solução </w:t>
      </w:r>
      <w:proofErr w:type="spellStart"/>
      <w:r w:rsidR="002C0368">
        <w:rPr>
          <w:rFonts w:ascii="Arial" w:hAnsi="Arial" w:cs="Arial"/>
          <w:color w:val="000000"/>
          <w:sz w:val="24"/>
          <w:szCs w:val="24"/>
        </w:rPr>
        <w:t>gamificada</w:t>
      </w:r>
      <w:proofErr w:type="spellEnd"/>
      <w:r w:rsidR="002C0368">
        <w:rPr>
          <w:rFonts w:ascii="Arial" w:hAnsi="Arial" w:cs="Arial"/>
          <w:color w:val="000000"/>
          <w:sz w:val="24"/>
          <w:szCs w:val="24"/>
        </w:rPr>
        <w:t xml:space="preserve"> é atender o objetivo do negócio. </w:t>
      </w:r>
      <w:r w:rsidR="00D83F84">
        <w:rPr>
          <w:rFonts w:ascii="Arial" w:hAnsi="Arial" w:cs="Arial"/>
          <w:color w:val="000000"/>
          <w:sz w:val="24"/>
          <w:szCs w:val="24"/>
        </w:rPr>
        <w:t>Assim,</w:t>
      </w:r>
      <w:r w:rsidR="002C0368">
        <w:rPr>
          <w:rFonts w:ascii="Arial" w:hAnsi="Arial" w:cs="Arial"/>
          <w:color w:val="000000"/>
          <w:sz w:val="24"/>
          <w:szCs w:val="24"/>
        </w:rPr>
        <w:t xml:space="preserve"> a recompensa</w:t>
      </w:r>
      <w:r w:rsidR="00DE5D14">
        <w:rPr>
          <w:rFonts w:ascii="Arial" w:hAnsi="Arial" w:cs="Arial"/>
          <w:color w:val="000000"/>
          <w:sz w:val="24"/>
          <w:szCs w:val="24"/>
        </w:rPr>
        <w:t xml:space="preserve"> </w:t>
      </w:r>
      <w:r w:rsidR="00B664FD">
        <w:rPr>
          <w:rFonts w:ascii="Arial" w:hAnsi="Arial" w:cs="Arial"/>
          <w:color w:val="000000"/>
          <w:sz w:val="24"/>
          <w:szCs w:val="24"/>
        </w:rPr>
        <w:t xml:space="preserve">é </w:t>
      </w:r>
      <w:r w:rsidR="00DE5D14">
        <w:rPr>
          <w:rFonts w:ascii="Arial" w:hAnsi="Arial" w:cs="Arial"/>
          <w:color w:val="000000"/>
          <w:sz w:val="24"/>
          <w:szCs w:val="24"/>
        </w:rPr>
        <w:t>apenas</w:t>
      </w:r>
      <w:r w:rsidR="002C0368">
        <w:rPr>
          <w:rFonts w:ascii="Arial" w:hAnsi="Arial" w:cs="Arial"/>
          <w:color w:val="000000"/>
          <w:sz w:val="24"/>
          <w:szCs w:val="24"/>
        </w:rPr>
        <w:t xml:space="preserve"> uma das maneiras de atrair os usuários.</w:t>
      </w:r>
    </w:p>
    <w:p w14:paraId="720CE347" w14:textId="4540CFE8" w:rsidR="00D87E1D" w:rsidRDefault="002F0A2D" w:rsidP="008039FC">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Embora o sistema não tenha sido efetivamente utilizado após sua conclusão, o mesmo foi apresentado a diversos perfis de usuários, os quais demonstraram bastante interesse na sua utilização. Ressaltamos ainda que o aplicativo foi apresentado</w:t>
      </w:r>
      <w:r w:rsidR="00A8327B">
        <w:rPr>
          <w:rFonts w:ascii="Arial" w:hAnsi="Arial" w:cs="Arial"/>
          <w:color w:val="000000"/>
          <w:sz w:val="24"/>
          <w:szCs w:val="24"/>
        </w:rPr>
        <w:t xml:space="preserve"> em 2017</w:t>
      </w:r>
      <w:r w:rsidRPr="00A56C83">
        <w:rPr>
          <w:rFonts w:ascii="Arial" w:hAnsi="Arial" w:cs="Arial"/>
          <w:color w:val="000000"/>
          <w:sz w:val="24"/>
          <w:szCs w:val="24"/>
        </w:rPr>
        <w:t xml:space="preserve"> no 9º Congresso Regional de Gestão, Projetos e Liderança, organizado pelo PMI-CE, tendo sido bem recebido pela co</w:t>
      </w:r>
      <w:r>
        <w:rPr>
          <w:rFonts w:ascii="Arial" w:hAnsi="Arial" w:cs="Arial"/>
          <w:color w:val="000000"/>
          <w:sz w:val="24"/>
          <w:szCs w:val="24"/>
        </w:rPr>
        <w:t>munidade presente.</w:t>
      </w:r>
    </w:p>
    <w:p w14:paraId="5E64C7EC" w14:textId="77777777" w:rsidR="00C2437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Além dos benefícios já citados, espera-se que a aplicação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em gerenciamento de projetos através da </w:t>
      </w:r>
      <w:r w:rsidRPr="00596E26">
        <w:rPr>
          <w:rFonts w:ascii="Arial" w:hAnsi="Arial" w:cs="Arial"/>
          <w:i/>
          <w:color w:val="000000"/>
          <w:sz w:val="24"/>
          <w:szCs w:val="24"/>
        </w:rPr>
        <w:t>Jornada do Gerente</w:t>
      </w:r>
      <w:r w:rsidRPr="00A56C83">
        <w:rPr>
          <w:rFonts w:ascii="Arial" w:hAnsi="Arial" w:cs="Arial"/>
          <w:color w:val="000000"/>
          <w:sz w:val="24"/>
          <w:szCs w:val="24"/>
        </w:rPr>
        <w:t xml:space="preserve"> possa contribuir para a melhor definição de processos, para o alinhamento com o propósito da empresa e </w:t>
      </w:r>
      <w:r>
        <w:rPr>
          <w:rFonts w:ascii="Arial" w:hAnsi="Arial" w:cs="Arial"/>
          <w:color w:val="000000"/>
          <w:sz w:val="24"/>
          <w:szCs w:val="24"/>
        </w:rPr>
        <w:t xml:space="preserve">para </w:t>
      </w:r>
      <w:r w:rsidRPr="00A56C83">
        <w:rPr>
          <w:rFonts w:ascii="Arial" w:hAnsi="Arial" w:cs="Arial"/>
          <w:color w:val="000000"/>
          <w:sz w:val="24"/>
          <w:szCs w:val="24"/>
        </w:rPr>
        <w:t>deixar a atividade dos gerentes mais divertida.</w:t>
      </w:r>
    </w:p>
    <w:p w14:paraId="16774B63" w14:textId="5B5690F5"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lastRenderedPageBreak/>
        <w:t xml:space="preserve"> Contudo, entendemos também que sua utilização pode gerar efeitos contrários como, por exemplo, a desmotivação em gerentes que não alcancem metas estabelecidas, a tentativa de fraudar o sistema para chegar ao resultado esperado ou mesmo a ocorrência de competição</w:t>
      </w:r>
      <w:r>
        <w:rPr>
          <w:rFonts w:ascii="Arial" w:hAnsi="Arial" w:cs="Arial"/>
          <w:color w:val="000000"/>
          <w:sz w:val="24"/>
          <w:szCs w:val="24"/>
        </w:rPr>
        <w:t xml:space="preserve"> acirrada entre os envolvidos. </w:t>
      </w:r>
    </w:p>
    <w:p w14:paraId="7993CCC9" w14:textId="567ED5C1"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Como trabalhos futuros, propomos a realização de uma pesquisa empírica por completo, ou seja, estudar a implementação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em uma empresa. Para tanto, é importante efetuar uma entrevista anteriormente a essa implementação, com os envolvidos no processo, com o intuito de avaliar o atual cenário na empresa pesquisada. Na sequência, deve-se monitorar a aplicação da </w:t>
      </w:r>
      <w:proofErr w:type="spellStart"/>
      <w:r w:rsidRPr="00A56C83">
        <w:rPr>
          <w:rFonts w:ascii="Arial" w:hAnsi="Arial" w:cs="Arial"/>
          <w:color w:val="000000"/>
          <w:sz w:val="24"/>
          <w:szCs w:val="24"/>
        </w:rPr>
        <w:t>gamificaç</w:t>
      </w:r>
      <w:r w:rsidR="00596E26">
        <w:rPr>
          <w:rFonts w:ascii="Arial" w:hAnsi="Arial" w:cs="Arial"/>
          <w:color w:val="000000"/>
          <w:sz w:val="24"/>
          <w:szCs w:val="24"/>
        </w:rPr>
        <w:t>ão</w:t>
      </w:r>
      <w:proofErr w:type="spellEnd"/>
      <w:r w:rsidR="00596E26">
        <w:rPr>
          <w:rFonts w:ascii="Arial" w:hAnsi="Arial" w:cs="Arial"/>
          <w:color w:val="000000"/>
          <w:sz w:val="24"/>
          <w:szCs w:val="24"/>
        </w:rPr>
        <w:t xml:space="preserve"> </w:t>
      </w:r>
      <w:r w:rsidRPr="00A56C83">
        <w:rPr>
          <w:rFonts w:ascii="Arial" w:hAnsi="Arial" w:cs="Arial"/>
          <w:color w:val="000000"/>
          <w:sz w:val="24"/>
          <w:szCs w:val="24"/>
        </w:rPr>
        <w:t xml:space="preserve">e, posteriormente, entrevistar </w:t>
      </w:r>
      <w:r w:rsidR="00596E26">
        <w:rPr>
          <w:rFonts w:ascii="Arial" w:hAnsi="Arial" w:cs="Arial"/>
          <w:color w:val="000000"/>
          <w:sz w:val="24"/>
          <w:szCs w:val="24"/>
        </w:rPr>
        <w:t>outra vez</w:t>
      </w:r>
      <w:r w:rsidRPr="00A56C83">
        <w:rPr>
          <w:rFonts w:ascii="Arial" w:hAnsi="Arial" w:cs="Arial"/>
          <w:color w:val="000000"/>
          <w:sz w:val="24"/>
          <w:szCs w:val="24"/>
        </w:rPr>
        <w:t xml:space="preserve"> os envolvidos na primeira parte da pesquisa, de modo a determinar as mudanças geradas na organização, após a aplicação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w:t>
      </w:r>
      <w:r w:rsidR="00DE5D14">
        <w:rPr>
          <w:rFonts w:ascii="Arial" w:hAnsi="Arial" w:cs="Arial"/>
          <w:color w:val="000000"/>
          <w:sz w:val="24"/>
          <w:szCs w:val="24"/>
        </w:rPr>
        <w:t xml:space="preserve"> Assim como, criar métricas para medir o desempenho antes e depois da implantação.</w:t>
      </w:r>
    </w:p>
    <w:p w14:paraId="36242139" w14:textId="77777777" w:rsidR="00D03D6D" w:rsidRDefault="00D03D6D" w:rsidP="002F0A2D">
      <w:pPr>
        <w:spacing w:after="0" w:line="360" w:lineRule="auto"/>
        <w:jc w:val="both"/>
        <w:rPr>
          <w:rFonts w:ascii="Arial" w:hAnsi="Arial" w:cs="Arial"/>
          <w:sz w:val="24"/>
          <w:szCs w:val="24"/>
        </w:rPr>
      </w:pPr>
    </w:p>
    <w:p w14:paraId="231B5842" w14:textId="77777777" w:rsidR="00D03D6D" w:rsidRDefault="00D03D6D">
      <w:pPr>
        <w:spacing w:after="0" w:line="360" w:lineRule="auto"/>
        <w:ind w:firstLine="1134"/>
        <w:jc w:val="both"/>
        <w:rPr>
          <w:rFonts w:ascii="Arial" w:hAnsi="Arial" w:cs="Arial"/>
          <w:sz w:val="24"/>
          <w:szCs w:val="24"/>
        </w:rPr>
      </w:pPr>
    </w:p>
    <w:p w14:paraId="6B159991" w14:textId="77777777" w:rsidR="00D03D6D" w:rsidRDefault="00D03D6D">
      <w:pPr>
        <w:spacing w:after="0" w:line="360" w:lineRule="auto"/>
        <w:ind w:firstLine="1134"/>
        <w:jc w:val="both"/>
        <w:rPr>
          <w:rFonts w:ascii="Arial" w:hAnsi="Arial" w:cs="Arial"/>
          <w:sz w:val="24"/>
          <w:szCs w:val="24"/>
        </w:rPr>
      </w:pPr>
    </w:p>
    <w:p w14:paraId="36B1355B" w14:textId="77777777" w:rsidR="00D03D6D" w:rsidRDefault="00D03D6D">
      <w:pPr>
        <w:spacing w:after="0" w:line="360" w:lineRule="auto"/>
        <w:ind w:firstLine="1134"/>
        <w:jc w:val="both"/>
        <w:rPr>
          <w:rFonts w:ascii="Arial" w:hAnsi="Arial" w:cs="Arial"/>
          <w:sz w:val="24"/>
          <w:szCs w:val="24"/>
        </w:rPr>
      </w:pPr>
    </w:p>
    <w:p w14:paraId="4758AA44" w14:textId="77777777" w:rsidR="00D03D6D" w:rsidRDefault="00D03D6D">
      <w:pPr>
        <w:spacing w:after="0" w:line="360" w:lineRule="auto"/>
        <w:ind w:firstLine="1134"/>
        <w:jc w:val="both"/>
        <w:rPr>
          <w:rFonts w:ascii="Arial" w:hAnsi="Arial" w:cs="Arial"/>
          <w:sz w:val="24"/>
          <w:szCs w:val="24"/>
        </w:rPr>
      </w:pPr>
    </w:p>
    <w:p w14:paraId="2F88D41C" w14:textId="77777777" w:rsidR="00D03D6D" w:rsidRDefault="00D03D6D">
      <w:pPr>
        <w:spacing w:after="0" w:line="360" w:lineRule="auto"/>
        <w:ind w:firstLine="1134"/>
        <w:jc w:val="both"/>
        <w:rPr>
          <w:rFonts w:ascii="Arial" w:hAnsi="Arial" w:cs="Arial"/>
          <w:sz w:val="24"/>
          <w:szCs w:val="24"/>
        </w:rPr>
      </w:pPr>
    </w:p>
    <w:p w14:paraId="2F3E151B" w14:textId="77777777" w:rsidR="00D03D6D" w:rsidRDefault="00D03D6D">
      <w:pPr>
        <w:spacing w:after="0" w:line="360" w:lineRule="auto"/>
        <w:ind w:firstLine="1134"/>
        <w:jc w:val="both"/>
        <w:rPr>
          <w:rFonts w:ascii="Arial" w:hAnsi="Arial" w:cs="Arial"/>
          <w:sz w:val="24"/>
          <w:szCs w:val="24"/>
        </w:rPr>
      </w:pPr>
    </w:p>
    <w:p w14:paraId="7BBC8BF7" w14:textId="77777777" w:rsidR="00D03D6D" w:rsidRDefault="00D03D6D">
      <w:pPr>
        <w:spacing w:after="0" w:line="360" w:lineRule="auto"/>
        <w:ind w:firstLine="1134"/>
        <w:jc w:val="both"/>
        <w:rPr>
          <w:rFonts w:ascii="Arial" w:hAnsi="Arial" w:cs="Arial"/>
          <w:sz w:val="24"/>
          <w:szCs w:val="24"/>
        </w:rPr>
      </w:pPr>
    </w:p>
    <w:p w14:paraId="0B5276CC" w14:textId="77777777" w:rsidR="00D03D6D" w:rsidRDefault="00D03D6D">
      <w:pPr>
        <w:spacing w:after="0" w:line="360" w:lineRule="auto"/>
        <w:ind w:firstLine="1134"/>
        <w:jc w:val="both"/>
        <w:rPr>
          <w:rFonts w:ascii="Arial" w:hAnsi="Arial" w:cs="Arial"/>
          <w:sz w:val="24"/>
          <w:szCs w:val="24"/>
        </w:rPr>
      </w:pPr>
    </w:p>
    <w:p w14:paraId="75A43185" w14:textId="77777777" w:rsidR="00D03D6D" w:rsidRDefault="00D03D6D">
      <w:pPr>
        <w:spacing w:after="0" w:line="360" w:lineRule="auto"/>
        <w:ind w:firstLine="1134"/>
        <w:jc w:val="both"/>
        <w:rPr>
          <w:rFonts w:ascii="Arial" w:hAnsi="Arial" w:cs="Arial"/>
          <w:sz w:val="24"/>
          <w:szCs w:val="24"/>
        </w:rPr>
      </w:pPr>
    </w:p>
    <w:p w14:paraId="370CAB1C" w14:textId="77777777" w:rsidR="00D03D6D" w:rsidRDefault="00D03D6D">
      <w:pPr>
        <w:spacing w:after="0" w:line="360" w:lineRule="auto"/>
        <w:ind w:firstLine="1134"/>
        <w:jc w:val="both"/>
        <w:rPr>
          <w:rFonts w:ascii="Arial" w:hAnsi="Arial" w:cs="Arial"/>
          <w:sz w:val="24"/>
          <w:szCs w:val="24"/>
        </w:rPr>
      </w:pPr>
    </w:p>
    <w:p w14:paraId="7C0D2B4F" w14:textId="77777777" w:rsidR="00D03D6D" w:rsidRDefault="00D03D6D">
      <w:pPr>
        <w:spacing w:after="0" w:line="360" w:lineRule="auto"/>
        <w:ind w:firstLine="1134"/>
        <w:jc w:val="both"/>
        <w:rPr>
          <w:rFonts w:ascii="Arial" w:hAnsi="Arial" w:cs="Arial"/>
          <w:sz w:val="24"/>
          <w:szCs w:val="24"/>
        </w:rPr>
      </w:pPr>
    </w:p>
    <w:p w14:paraId="2043633F" w14:textId="77777777" w:rsidR="00D03D6D" w:rsidRDefault="00D03D6D">
      <w:pPr>
        <w:spacing w:after="0" w:line="360" w:lineRule="auto"/>
        <w:ind w:firstLine="1134"/>
        <w:jc w:val="both"/>
        <w:rPr>
          <w:rFonts w:ascii="Arial" w:hAnsi="Arial" w:cs="Arial"/>
          <w:sz w:val="24"/>
          <w:szCs w:val="24"/>
        </w:rPr>
      </w:pPr>
    </w:p>
    <w:p w14:paraId="374570D0" w14:textId="77777777" w:rsidR="00737962" w:rsidRDefault="00737962" w:rsidP="00D87E1D">
      <w:pPr>
        <w:spacing w:after="0" w:line="360" w:lineRule="auto"/>
        <w:jc w:val="both"/>
        <w:rPr>
          <w:rFonts w:ascii="Arial" w:hAnsi="Arial" w:cs="Arial"/>
          <w:sz w:val="24"/>
          <w:szCs w:val="24"/>
        </w:rPr>
      </w:pPr>
    </w:p>
    <w:p w14:paraId="7E05A8E3" w14:textId="77777777" w:rsidR="00737962" w:rsidRDefault="00737962">
      <w:pPr>
        <w:spacing w:after="0" w:line="360" w:lineRule="auto"/>
        <w:ind w:firstLine="1134"/>
        <w:jc w:val="both"/>
        <w:rPr>
          <w:rFonts w:ascii="Arial" w:hAnsi="Arial" w:cs="Arial"/>
          <w:sz w:val="24"/>
          <w:szCs w:val="24"/>
        </w:rPr>
      </w:pPr>
    </w:p>
    <w:p w14:paraId="3A2CF7B0" w14:textId="77777777" w:rsidR="00737962" w:rsidRDefault="00737962">
      <w:pPr>
        <w:spacing w:after="0" w:line="360" w:lineRule="auto"/>
        <w:ind w:firstLine="1134"/>
        <w:jc w:val="both"/>
        <w:rPr>
          <w:rFonts w:ascii="Arial" w:hAnsi="Arial" w:cs="Arial"/>
          <w:sz w:val="24"/>
          <w:szCs w:val="24"/>
        </w:rPr>
      </w:pPr>
    </w:p>
    <w:p w14:paraId="6A26F214" w14:textId="77777777" w:rsidR="00737962" w:rsidRDefault="00737962">
      <w:pPr>
        <w:spacing w:after="0" w:line="360" w:lineRule="auto"/>
        <w:ind w:firstLine="1134"/>
        <w:jc w:val="both"/>
        <w:rPr>
          <w:rFonts w:ascii="Arial" w:hAnsi="Arial" w:cs="Arial"/>
          <w:sz w:val="24"/>
          <w:szCs w:val="24"/>
        </w:rPr>
      </w:pPr>
    </w:p>
    <w:p w14:paraId="7321CC9E" w14:textId="77777777" w:rsidR="00737962" w:rsidRDefault="00737962">
      <w:pPr>
        <w:spacing w:after="0" w:line="360" w:lineRule="auto"/>
        <w:ind w:firstLine="1134"/>
        <w:jc w:val="both"/>
        <w:rPr>
          <w:rFonts w:ascii="Arial" w:hAnsi="Arial" w:cs="Arial"/>
          <w:sz w:val="24"/>
          <w:szCs w:val="24"/>
        </w:rPr>
      </w:pPr>
    </w:p>
    <w:p w14:paraId="72B3C40E" w14:textId="42C7FA24" w:rsidR="00546CC4" w:rsidRDefault="00546CC4" w:rsidP="00BB6843">
      <w:pPr>
        <w:pStyle w:val="Ttulo1"/>
        <w:rPr>
          <w:color w:val="0000FF"/>
        </w:rPr>
      </w:pPr>
      <w:bookmarkStart w:id="63" w:name="_Toc499123490"/>
      <w:r>
        <w:lastRenderedPageBreak/>
        <w:t>REFERÊNCIAS</w:t>
      </w:r>
      <w:bookmarkEnd w:id="63"/>
    </w:p>
    <w:p w14:paraId="75753442" w14:textId="77777777" w:rsidR="00546CC4" w:rsidRPr="00304DEC" w:rsidRDefault="00546CC4" w:rsidP="00546CC4">
      <w:pPr>
        <w:tabs>
          <w:tab w:val="left" w:pos="525"/>
        </w:tabs>
        <w:spacing w:line="240" w:lineRule="auto"/>
        <w:jc w:val="both"/>
        <w:rPr>
          <w:lang w:val="en-US"/>
        </w:rPr>
      </w:pPr>
      <w:r w:rsidRPr="00BD4A91">
        <w:t xml:space="preserve">ALVES, Flora. </w:t>
      </w:r>
      <w:proofErr w:type="spellStart"/>
      <w:r>
        <w:t>Gamification</w:t>
      </w:r>
      <w:proofErr w:type="spellEnd"/>
      <w:r w:rsidRPr="00BD4A91">
        <w:t>: C</w:t>
      </w:r>
      <w:r>
        <w:t>omo</w:t>
      </w:r>
      <w:r w:rsidRPr="00BD4A91">
        <w:t xml:space="preserve"> C</w:t>
      </w:r>
      <w:r>
        <w:t>riar</w:t>
      </w:r>
      <w:r w:rsidRPr="00BD4A91">
        <w:t xml:space="preserve"> E</w:t>
      </w:r>
      <w:r>
        <w:t>xperiências</w:t>
      </w:r>
      <w:r w:rsidRPr="00BD4A91">
        <w:t xml:space="preserve"> </w:t>
      </w:r>
      <w:r>
        <w:t>de</w:t>
      </w:r>
      <w:r w:rsidRPr="00BD4A91">
        <w:t xml:space="preserve"> A</w:t>
      </w:r>
      <w:r>
        <w:t>prendizagem</w:t>
      </w:r>
      <w:r w:rsidRPr="00BD4A91">
        <w:t xml:space="preserve"> E</w:t>
      </w:r>
      <w:r>
        <w:t>ngajadoras um Guia</w:t>
      </w:r>
      <w:r w:rsidRPr="00BD4A91">
        <w:t xml:space="preserve"> C</w:t>
      </w:r>
      <w:r>
        <w:t>ompleto</w:t>
      </w:r>
      <w:r w:rsidRPr="00BD4A91">
        <w:t xml:space="preserve">: </w:t>
      </w:r>
      <w:r>
        <w:t>do</w:t>
      </w:r>
      <w:r w:rsidRPr="00BD4A91">
        <w:t xml:space="preserve"> C</w:t>
      </w:r>
      <w:r>
        <w:t>onceito</w:t>
      </w:r>
      <w:r w:rsidRPr="00BD4A91">
        <w:t xml:space="preserve"> </w:t>
      </w:r>
      <w:r>
        <w:t>à</w:t>
      </w:r>
      <w:r w:rsidRPr="00BD4A91">
        <w:t xml:space="preserve"> P</w:t>
      </w:r>
      <w:r>
        <w:t>rática</w:t>
      </w:r>
      <w:r w:rsidRPr="00BD4A91">
        <w:t xml:space="preserve">. </w:t>
      </w:r>
      <w:r w:rsidRPr="00304DEC">
        <w:rPr>
          <w:lang w:val="en-US"/>
        </w:rPr>
        <w:t xml:space="preserve">2. ed. São Paulo: </w:t>
      </w:r>
      <w:proofErr w:type="spellStart"/>
      <w:r w:rsidRPr="00304DEC">
        <w:rPr>
          <w:lang w:val="en-US"/>
        </w:rPr>
        <w:t>Dvs</w:t>
      </w:r>
      <w:proofErr w:type="spellEnd"/>
      <w:r w:rsidRPr="00304DEC">
        <w:rPr>
          <w:lang w:val="en-US"/>
        </w:rPr>
        <w:t xml:space="preserve"> </w:t>
      </w:r>
      <w:proofErr w:type="spellStart"/>
      <w:r w:rsidRPr="00304DEC">
        <w:rPr>
          <w:lang w:val="en-US"/>
        </w:rPr>
        <w:t>Editora</w:t>
      </w:r>
      <w:proofErr w:type="spellEnd"/>
      <w:r w:rsidRPr="00304DEC">
        <w:rPr>
          <w:lang w:val="en-US"/>
        </w:rPr>
        <w:t>, 2015. 178 p.</w:t>
      </w:r>
    </w:p>
    <w:p w14:paraId="2C62CCD3" w14:textId="77777777" w:rsidR="00546CC4" w:rsidRPr="00304DEC" w:rsidRDefault="00546CC4" w:rsidP="00546CC4">
      <w:pPr>
        <w:tabs>
          <w:tab w:val="left" w:pos="525"/>
        </w:tabs>
        <w:spacing w:line="240" w:lineRule="auto"/>
        <w:jc w:val="both"/>
        <w:rPr>
          <w:lang w:val="en-US"/>
        </w:rPr>
      </w:pPr>
      <w:r w:rsidRPr="00304DEC">
        <w:rPr>
          <w:lang w:val="en-US"/>
        </w:rPr>
        <w:t>BARTLE, Richard Allan. Designing Virtual Worlds. Indianapolis: Addison Wesley, 2003.</w:t>
      </w:r>
    </w:p>
    <w:p w14:paraId="65589670" w14:textId="77777777" w:rsidR="00546CC4" w:rsidRPr="00BD4A91" w:rsidRDefault="00546CC4" w:rsidP="00546CC4">
      <w:pPr>
        <w:tabs>
          <w:tab w:val="left" w:pos="525"/>
        </w:tabs>
        <w:spacing w:line="240" w:lineRule="auto"/>
        <w:jc w:val="both"/>
      </w:pPr>
      <w:r w:rsidRPr="00304DEC">
        <w:rPr>
          <w:lang w:val="en-US"/>
        </w:rPr>
        <w:t xml:space="preserve">COGNIZANT. Reinventing Customer, Employee Engagement Through </w:t>
      </w:r>
      <w:proofErr w:type="spellStart"/>
      <w:r w:rsidRPr="00304DEC">
        <w:rPr>
          <w:lang w:val="en-US"/>
        </w:rPr>
        <w:t>Gamification</w:t>
      </w:r>
      <w:proofErr w:type="spellEnd"/>
      <w:r w:rsidRPr="00304DEC">
        <w:rPr>
          <w:lang w:val="en-US"/>
        </w:rPr>
        <w:t xml:space="preserve">. </w:t>
      </w:r>
      <w:r w:rsidRPr="00BD4A91">
        <w:t xml:space="preserve">2013. </w:t>
      </w:r>
      <w:proofErr w:type="spellStart"/>
      <w:r w:rsidRPr="00BD4A91">
        <w:t>Cognizant</w:t>
      </w:r>
      <w:proofErr w:type="spellEnd"/>
      <w:r w:rsidRPr="00BD4A91">
        <w:t>. Dispon</w:t>
      </w:r>
      <w:r>
        <w:t>í</w:t>
      </w:r>
      <w:r w:rsidRPr="00BD4A91">
        <w:t>vel</w:t>
      </w:r>
      <w:r>
        <w:t xml:space="preserve"> </w:t>
      </w:r>
      <w:r w:rsidRPr="00BD4A91">
        <w:t>em: &lt;https://www.cognizant.com/InsightsWhitepapers/Reinventing-Customer-Employee-Engagement-Through-Gamification.pdf&gt;. Acesso em: 01 out. 2017.</w:t>
      </w:r>
    </w:p>
    <w:p w14:paraId="12903416" w14:textId="77777777" w:rsidR="00546CC4" w:rsidRDefault="00546CC4" w:rsidP="00546CC4">
      <w:pPr>
        <w:suppressAutoHyphens w:val="0"/>
        <w:spacing w:line="240" w:lineRule="auto"/>
        <w:jc w:val="both"/>
        <w:rPr>
          <w:color w:val="222222"/>
          <w:shd w:val="clear" w:color="auto" w:fill="FFFFFF"/>
          <w:lang w:val="en-US"/>
        </w:rPr>
      </w:pPr>
      <w:r w:rsidRPr="00BD4A91">
        <w:rPr>
          <w:color w:val="222222"/>
          <w:shd w:val="clear" w:color="auto" w:fill="FFFFFF"/>
        </w:rPr>
        <w:t xml:space="preserve">DANTAS, Monique Luiza S. do R.; NOVAIS, Igor Fontes; SILVA, Paulo Caetano da. </w:t>
      </w:r>
      <w:proofErr w:type="spellStart"/>
      <w:r w:rsidRPr="00304DEC">
        <w:rPr>
          <w:b/>
          <w:color w:val="222222"/>
          <w:shd w:val="clear" w:color="auto" w:fill="FFFFFF"/>
          <w:lang w:val="en-US"/>
        </w:rPr>
        <w:t>Gp</w:t>
      </w:r>
      <w:proofErr w:type="spellEnd"/>
      <w:r w:rsidRPr="00304DEC">
        <w:rPr>
          <w:b/>
          <w:color w:val="222222"/>
          <w:shd w:val="clear" w:color="auto" w:fill="FFFFFF"/>
          <w:lang w:val="en-US"/>
        </w:rPr>
        <w:t xml:space="preserve"> complete: </w:t>
      </w:r>
      <w:r w:rsidRPr="00304DEC">
        <w:rPr>
          <w:color w:val="222222"/>
          <w:shd w:val="clear" w:color="auto" w:fill="FFFFFF"/>
          <w:lang w:val="en-US"/>
        </w:rPr>
        <w:t>a mobile solution to help manage projects</w:t>
      </w:r>
      <w:r w:rsidRPr="00304DEC">
        <w:rPr>
          <w:b/>
          <w:color w:val="222222"/>
          <w:shd w:val="clear" w:color="auto" w:fill="FFFFFF"/>
          <w:lang w:val="en-US"/>
        </w:rPr>
        <w:t>.</w:t>
      </w:r>
      <w:r w:rsidRPr="00304DEC">
        <w:rPr>
          <w:color w:val="222222"/>
          <w:shd w:val="clear" w:color="auto" w:fill="FFFFFF"/>
          <w:lang w:val="en-US"/>
        </w:rPr>
        <w:t> In:</w:t>
      </w:r>
      <w:r w:rsidRPr="00304DEC">
        <w:rPr>
          <w:b/>
          <w:bCs/>
          <w:color w:val="222222"/>
          <w:lang w:val="en-US"/>
        </w:rPr>
        <w:t xml:space="preserve"> </w:t>
      </w:r>
      <w:r w:rsidRPr="00304DEC">
        <w:rPr>
          <w:bCs/>
          <w:color w:val="222222"/>
          <w:lang w:val="en-US"/>
        </w:rPr>
        <w:t>INTERNATIONAL CONFERENCE ON INFORMATION SYSTEMS AND TECHNOLOGY MANAGEMENT, 11, 2014</w:t>
      </w:r>
      <w:r w:rsidRPr="00304DEC">
        <w:rPr>
          <w:b/>
          <w:bCs/>
          <w:color w:val="222222"/>
          <w:lang w:val="en-US"/>
        </w:rPr>
        <w:t>, </w:t>
      </w:r>
      <w:r w:rsidRPr="00304DEC">
        <w:rPr>
          <w:color w:val="222222"/>
          <w:shd w:val="clear" w:color="auto" w:fill="FFFFFF"/>
          <w:lang w:val="en-US"/>
        </w:rPr>
        <w:t>Salvador, p.2310-2325.</w:t>
      </w:r>
    </w:p>
    <w:p w14:paraId="412AEAF6" w14:textId="77777777" w:rsidR="00546CC4" w:rsidRPr="00304DEC" w:rsidRDefault="00546CC4" w:rsidP="00546CC4">
      <w:pPr>
        <w:suppressAutoHyphens w:val="0"/>
        <w:spacing w:line="240" w:lineRule="auto"/>
        <w:jc w:val="both"/>
        <w:rPr>
          <w:color w:val="222222"/>
          <w:shd w:val="clear" w:color="auto" w:fill="FFFFFF"/>
          <w:lang w:val="en-US"/>
        </w:rPr>
      </w:pPr>
      <w:r>
        <w:rPr>
          <w:color w:val="222222"/>
          <w:shd w:val="clear" w:color="auto" w:fill="FFFFFF"/>
          <w:lang w:val="en-US"/>
        </w:rPr>
        <w:t>ELETRONIC ARTS</w:t>
      </w:r>
      <w:r w:rsidRPr="004C6796">
        <w:rPr>
          <w:color w:val="222222"/>
          <w:shd w:val="clear" w:color="auto" w:fill="FFFFFF"/>
          <w:lang w:val="en-US"/>
        </w:rPr>
        <w:t>. P</w:t>
      </w:r>
      <w:r>
        <w:rPr>
          <w:color w:val="222222"/>
          <w:shd w:val="clear" w:color="auto" w:fill="FFFFFF"/>
          <w:lang w:val="en-US"/>
        </w:rPr>
        <w:t xml:space="preserve">lants vs. Zombies. 2017. </w:t>
      </w:r>
      <w:proofErr w:type="spellStart"/>
      <w:r>
        <w:rPr>
          <w:color w:val="222222"/>
          <w:shd w:val="clear" w:color="auto" w:fill="FFFFFF"/>
          <w:lang w:val="en-US"/>
        </w:rPr>
        <w:t>Disponível</w:t>
      </w:r>
      <w:proofErr w:type="spellEnd"/>
      <w:r>
        <w:rPr>
          <w:color w:val="222222"/>
          <w:shd w:val="clear" w:color="auto" w:fill="FFFFFF"/>
          <w:lang w:val="en-US"/>
        </w:rPr>
        <w:t xml:space="preserve"> </w:t>
      </w:r>
      <w:proofErr w:type="spellStart"/>
      <w:r>
        <w:rPr>
          <w:color w:val="222222"/>
          <w:shd w:val="clear" w:color="auto" w:fill="FFFFFF"/>
          <w:lang w:val="en-US"/>
        </w:rPr>
        <w:t>em</w:t>
      </w:r>
      <w:proofErr w:type="spellEnd"/>
      <w:r>
        <w:rPr>
          <w:color w:val="222222"/>
          <w:shd w:val="clear" w:color="auto" w:fill="FFFFFF"/>
          <w:lang w:val="en-US"/>
        </w:rPr>
        <w:t xml:space="preserve">: </w:t>
      </w:r>
      <w:r w:rsidRPr="004C6796">
        <w:rPr>
          <w:color w:val="222222"/>
          <w:shd w:val="clear" w:color="auto" w:fill="FFFFFF"/>
          <w:lang w:val="en-US"/>
        </w:rPr>
        <w:t xml:space="preserve">&lt;https://play.google.com/store/apps/details?id=com.ea.game.pvzfree_row&amp;hl=pt&gt;. </w:t>
      </w:r>
      <w:proofErr w:type="spellStart"/>
      <w:r w:rsidRPr="004C6796">
        <w:rPr>
          <w:color w:val="222222"/>
          <w:shd w:val="clear" w:color="auto" w:fill="FFFFFF"/>
          <w:lang w:val="en-US"/>
        </w:rPr>
        <w:t>Acesso</w:t>
      </w:r>
      <w:proofErr w:type="spellEnd"/>
      <w:r w:rsidRPr="004C6796">
        <w:rPr>
          <w:color w:val="222222"/>
          <w:shd w:val="clear" w:color="auto" w:fill="FFFFFF"/>
          <w:lang w:val="en-US"/>
        </w:rPr>
        <w:t xml:space="preserve"> </w:t>
      </w:r>
      <w:proofErr w:type="spellStart"/>
      <w:r w:rsidRPr="004C6796">
        <w:rPr>
          <w:color w:val="222222"/>
          <w:shd w:val="clear" w:color="auto" w:fill="FFFFFF"/>
          <w:lang w:val="en-US"/>
        </w:rPr>
        <w:t>em</w:t>
      </w:r>
      <w:proofErr w:type="spellEnd"/>
      <w:r w:rsidRPr="004C6796">
        <w:rPr>
          <w:color w:val="222222"/>
          <w:shd w:val="clear" w:color="auto" w:fill="FFFFFF"/>
          <w:lang w:val="en-US"/>
        </w:rPr>
        <w:t>: 26 set. 2017.</w:t>
      </w:r>
    </w:p>
    <w:p w14:paraId="2684B756" w14:textId="77777777" w:rsidR="00546CC4" w:rsidRPr="00304DEC" w:rsidRDefault="00546CC4" w:rsidP="00546CC4">
      <w:pPr>
        <w:tabs>
          <w:tab w:val="left" w:pos="525"/>
        </w:tabs>
        <w:spacing w:line="240" w:lineRule="auto"/>
        <w:jc w:val="both"/>
        <w:rPr>
          <w:lang w:val="en-US"/>
        </w:rPr>
      </w:pPr>
      <w:r w:rsidRPr="00304DEC">
        <w:rPr>
          <w:lang w:val="en-US"/>
        </w:rPr>
        <w:t xml:space="preserve">KAPP, Karl M. et al. The </w:t>
      </w:r>
      <w:proofErr w:type="spellStart"/>
      <w:r w:rsidRPr="00304DEC">
        <w:rPr>
          <w:lang w:val="en-US"/>
        </w:rPr>
        <w:t>Gamification</w:t>
      </w:r>
      <w:proofErr w:type="spellEnd"/>
      <w:r w:rsidRPr="00304DEC">
        <w:rPr>
          <w:lang w:val="en-US"/>
        </w:rPr>
        <w:t xml:space="preserve"> of Learning and Instruction </w:t>
      </w:r>
      <w:proofErr w:type="spellStart"/>
      <w:r w:rsidRPr="00304DEC">
        <w:rPr>
          <w:lang w:val="en-US"/>
        </w:rPr>
        <w:t>Fieldbook</w:t>
      </w:r>
      <w:proofErr w:type="spellEnd"/>
      <w:r w:rsidRPr="00304DEC">
        <w:rPr>
          <w:lang w:val="en-US"/>
        </w:rPr>
        <w:t>: Ideas into Practice. California: Pfeiffer, 2014. 480 p.</w:t>
      </w:r>
    </w:p>
    <w:p w14:paraId="4C7A1B29" w14:textId="77777777" w:rsidR="00546CC4" w:rsidRPr="00BD4A91" w:rsidRDefault="00546CC4" w:rsidP="00546CC4">
      <w:pPr>
        <w:suppressAutoHyphens w:val="0"/>
        <w:spacing w:line="240" w:lineRule="auto"/>
        <w:jc w:val="both"/>
      </w:pPr>
      <w:r w:rsidRPr="00304DEC">
        <w:rPr>
          <w:color w:val="000000"/>
          <w:lang w:val="en-US"/>
        </w:rPr>
        <w:t>KERZNER, Harold. </w:t>
      </w:r>
      <w:r w:rsidRPr="00304DEC">
        <w:rPr>
          <w:b/>
          <w:bCs/>
          <w:color w:val="000000"/>
          <w:lang w:val="en-US"/>
        </w:rPr>
        <w:t>Project Management: </w:t>
      </w:r>
      <w:r w:rsidRPr="00304DEC">
        <w:rPr>
          <w:color w:val="000000"/>
          <w:lang w:val="en-US"/>
        </w:rPr>
        <w:t xml:space="preserve">A Systems Approach to Planning, Scheduling, and Controlling. </w:t>
      </w:r>
      <w:r w:rsidRPr="00BD4A91">
        <w:rPr>
          <w:color w:val="000000"/>
        </w:rPr>
        <w:t xml:space="preserve">10. ed. New Jersey: John </w:t>
      </w:r>
      <w:proofErr w:type="spellStart"/>
      <w:r w:rsidRPr="00BD4A91">
        <w:rPr>
          <w:color w:val="000000"/>
        </w:rPr>
        <w:t>Wiley</w:t>
      </w:r>
      <w:proofErr w:type="spellEnd"/>
      <w:r w:rsidRPr="00BD4A91">
        <w:rPr>
          <w:color w:val="000000"/>
        </w:rPr>
        <w:t xml:space="preserve"> &amp; Sons, 2009.</w:t>
      </w:r>
    </w:p>
    <w:p w14:paraId="0370C139" w14:textId="77777777" w:rsidR="00546CC4" w:rsidRPr="00BD4A91" w:rsidRDefault="00546CC4" w:rsidP="00546CC4">
      <w:pPr>
        <w:suppressAutoHyphens w:val="0"/>
        <w:spacing w:line="240" w:lineRule="auto"/>
        <w:jc w:val="both"/>
        <w:rPr>
          <w:color w:val="222222"/>
          <w:shd w:val="clear" w:color="auto" w:fill="FFFFFF"/>
        </w:rPr>
      </w:pPr>
      <w:r w:rsidRPr="00BD4A91">
        <w:rPr>
          <w:color w:val="222222"/>
          <w:shd w:val="clear" w:color="auto" w:fill="FFFFFF"/>
        </w:rPr>
        <w:t>NAVARRO, Gabrielle. </w:t>
      </w:r>
      <w:proofErr w:type="spellStart"/>
      <w:r w:rsidRPr="00BD4A91">
        <w:rPr>
          <w:b/>
          <w:bCs/>
          <w:color w:val="222222"/>
        </w:rPr>
        <w:t>Gamificação</w:t>
      </w:r>
      <w:proofErr w:type="spellEnd"/>
      <w:r w:rsidRPr="00BD4A91">
        <w:rPr>
          <w:b/>
          <w:bCs/>
          <w:color w:val="222222"/>
        </w:rPr>
        <w:t xml:space="preserve">: a </w:t>
      </w:r>
      <w:r>
        <w:rPr>
          <w:b/>
          <w:bCs/>
          <w:color w:val="222222"/>
        </w:rPr>
        <w:t>T</w:t>
      </w:r>
      <w:r w:rsidRPr="00BD4A91">
        <w:rPr>
          <w:b/>
          <w:bCs/>
          <w:color w:val="222222"/>
        </w:rPr>
        <w:t xml:space="preserve">ransformação do </w:t>
      </w:r>
      <w:r>
        <w:rPr>
          <w:b/>
          <w:bCs/>
          <w:color w:val="222222"/>
        </w:rPr>
        <w:t>C</w:t>
      </w:r>
      <w:r w:rsidRPr="00BD4A91">
        <w:rPr>
          <w:b/>
          <w:bCs/>
          <w:color w:val="222222"/>
        </w:rPr>
        <w:t xml:space="preserve">onceito do </w:t>
      </w:r>
      <w:r>
        <w:rPr>
          <w:b/>
          <w:bCs/>
          <w:color w:val="222222"/>
        </w:rPr>
        <w:t>T</w:t>
      </w:r>
      <w:r w:rsidRPr="00BD4A91">
        <w:rPr>
          <w:b/>
          <w:bCs/>
          <w:color w:val="222222"/>
        </w:rPr>
        <w:t xml:space="preserve">ermo </w:t>
      </w:r>
      <w:r>
        <w:rPr>
          <w:b/>
          <w:bCs/>
          <w:color w:val="222222"/>
        </w:rPr>
        <w:t>J</w:t>
      </w:r>
      <w:r w:rsidRPr="00BD4A91">
        <w:rPr>
          <w:b/>
          <w:bCs/>
          <w:color w:val="222222"/>
        </w:rPr>
        <w:t xml:space="preserve">ogo no </w:t>
      </w:r>
      <w:r>
        <w:rPr>
          <w:b/>
          <w:bCs/>
          <w:color w:val="222222"/>
        </w:rPr>
        <w:t>C</w:t>
      </w:r>
      <w:r w:rsidRPr="00BD4A91">
        <w:rPr>
          <w:b/>
          <w:bCs/>
          <w:color w:val="222222"/>
        </w:rPr>
        <w:t xml:space="preserve">ontexto da </w:t>
      </w:r>
      <w:r>
        <w:rPr>
          <w:b/>
          <w:bCs/>
          <w:color w:val="222222"/>
        </w:rPr>
        <w:t>P</w:t>
      </w:r>
      <w:r w:rsidRPr="00BD4A91">
        <w:rPr>
          <w:b/>
          <w:bCs/>
          <w:color w:val="222222"/>
        </w:rPr>
        <w:t>ós-modernidade. </w:t>
      </w:r>
      <w:r w:rsidRPr="00BD4A91">
        <w:rPr>
          <w:color w:val="222222"/>
          <w:shd w:val="clear" w:color="auto" w:fill="FFFFFF"/>
        </w:rPr>
        <w:t>2013. 26 f. Monografia (Especialização) - Curso de Mídia, Informação e Cultura, Universidade de São Paulo, São Paulo, 2013.</w:t>
      </w:r>
    </w:p>
    <w:p w14:paraId="17B16C92" w14:textId="77777777" w:rsidR="00546CC4" w:rsidRPr="00304DEC" w:rsidRDefault="00546CC4" w:rsidP="00546CC4">
      <w:pPr>
        <w:suppressAutoHyphens w:val="0"/>
        <w:spacing w:line="240" w:lineRule="auto"/>
        <w:jc w:val="both"/>
        <w:rPr>
          <w:lang w:val="en-US"/>
        </w:rPr>
      </w:pPr>
      <w:r w:rsidRPr="00BD4A91">
        <w:rPr>
          <w:color w:val="222222"/>
          <w:shd w:val="clear" w:color="auto" w:fill="FFFFFF"/>
        </w:rPr>
        <w:t xml:space="preserve">Project Management </w:t>
      </w:r>
      <w:proofErr w:type="spellStart"/>
      <w:r w:rsidRPr="00BD4A91">
        <w:rPr>
          <w:color w:val="222222"/>
          <w:shd w:val="clear" w:color="auto" w:fill="FFFFFF"/>
        </w:rPr>
        <w:t>Institute</w:t>
      </w:r>
      <w:proofErr w:type="spellEnd"/>
      <w:r w:rsidRPr="00BD4A91">
        <w:rPr>
          <w:color w:val="222222"/>
          <w:shd w:val="clear" w:color="auto" w:fill="FFFFFF"/>
        </w:rPr>
        <w:t xml:space="preserve"> (Org.). </w:t>
      </w:r>
      <w:r w:rsidRPr="00BD4A91">
        <w:rPr>
          <w:b/>
          <w:bCs/>
          <w:color w:val="222222"/>
        </w:rPr>
        <w:t>Um Guia do Conhecimento em Gerenciamento de Projeto: </w:t>
      </w:r>
      <w:r w:rsidRPr="00BD4A91">
        <w:rPr>
          <w:color w:val="222222"/>
          <w:shd w:val="clear" w:color="auto" w:fill="FFFFFF"/>
        </w:rPr>
        <w:t xml:space="preserve">Guia PMBOK®. </w:t>
      </w:r>
      <w:r w:rsidRPr="00304DEC">
        <w:rPr>
          <w:color w:val="222222"/>
          <w:shd w:val="clear" w:color="auto" w:fill="FFFFFF"/>
          <w:lang w:val="en-US"/>
        </w:rPr>
        <w:t>5. ed. Newtown Square: Project Management Institute, Inc., 2013.</w:t>
      </w:r>
    </w:p>
    <w:p w14:paraId="0C9ECDBF" w14:textId="77777777" w:rsidR="00546CC4" w:rsidRPr="00304DEC" w:rsidRDefault="00546CC4" w:rsidP="00546CC4">
      <w:pPr>
        <w:suppressAutoHyphens w:val="0"/>
        <w:spacing w:line="240" w:lineRule="auto"/>
        <w:jc w:val="both"/>
        <w:rPr>
          <w:color w:val="222222"/>
          <w:shd w:val="clear" w:color="auto" w:fill="FFFFFF"/>
          <w:lang w:val="en-US"/>
        </w:rPr>
      </w:pPr>
      <w:r w:rsidRPr="00304DEC">
        <w:rPr>
          <w:color w:val="222222"/>
          <w:shd w:val="clear" w:color="auto" w:fill="FFFFFF"/>
          <w:lang w:val="en-US"/>
        </w:rPr>
        <w:t>Project Management Institute (Org.). </w:t>
      </w:r>
      <w:r w:rsidRPr="00BD4A91">
        <w:rPr>
          <w:b/>
          <w:bCs/>
          <w:color w:val="222222"/>
        </w:rPr>
        <w:t>Um Guia do Conjunto de Conhecimentos em Gerenciamento de Projetos: </w:t>
      </w:r>
      <w:r w:rsidRPr="00BD4A91">
        <w:rPr>
          <w:color w:val="222222"/>
          <w:shd w:val="clear" w:color="auto" w:fill="FFFFFF"/>
        </w:rPr>
        <w:t xml:space="preserve">Guia PMBOK®. </w:t>
      </w:r>
      <w:r w:rsidRPr="00304DEC">
        <w:rPr>
          <w:color w:val="222222"/>
          <w:shd w:val="clear" w:color="auto" w:fill="FFFFFF"/>
          <w:lang w:val="en-US"/>
        </w:rPr>
        <w:t>4. ed. Newtown Square: Project Management Institute, Inc., 2008.</w:t>
      </w:r>
    </w:p>
    <w:p w14:paraId="4347CE69" w14:textId="77777777" w:rsidR="00546CC4" w:rsidRPr="00546CC4" w:rsidRDefault="00546CC4" w:rsidP="00546CC4">
      <w:pPr>
        <w:tabs>
          <w:tab w:val="left" w:pos="525"/>
        </w:tabs>
        <w:spacing w:line="240" w:lineRule="auto"/>
        <w:jc w:val="both"/>
      </w:pPr>
      <w:r w:rsidRPr="00304DEC">
        <w:rPr>
          <w:lang w:val="en-US"/>
        </w:rPr>
        <w:t xml:space="preserve">VARGAS, Ricardo </w:t>
      </w:r>
      <w:proofErr w:type="spellStart"/>
      <w:r w:rsidRPr="00304DEC">
        <w:rPr>
          <w:lang w:val="en-US"/>
        </w:rPr>
        <w:t>Viana</w:t>
      </w:r>
      <w:proofErr w:type="spellEnd"/>
      <w:r w:rsidRPr="00304DEC">
        <w:rPr>
          <w:lang w:val="en-US"/>
        </w:rPr>
        <w:t xml:space="preserve">. </w:t>
      </w:r>
      <w:r w:rsidRPr="00BD4A91">
        <w:t>G</w:t>
      </w:r>
      <w:r>
        <w:t>erenciamento</w:t>
      </w:r>
      <w:r w:rsidRPr="00BD4A91">
        <w:t xml:space="preserve"> </w:t>
      </w:r>
      <w:r>
        <w:t>de</w:t>
      </w:r>
      <w:r w:rsidRPr="00BD4A91">
        <w:t xml:space="preserve"> </w:t>
      </w:r>
      <w:r>
        <w:t>Projetos</w:t>
      </w:r>
      <w:r w:rsidRPr="00BD4A91">
        <w:t>: E</w:t>
      </w:r>
      <w:r>
        <w:t>stabelecendo</w:t>
      </w:r>
      <w:r w:rsidRPr="00BD4A91">
        <w:t xml:space="preserve"> D</w:t>
      </w:r>
      <w:r>
        <w:t>iferenciais</w:t>
      </w:r>
      <w:r w:rsidRPr="00BD4A91">
        <w:t xml:space="preserve"> C</w:t>
      </w:r>
      <w:r>
        <w:t>ompetitivos</w:t>
      </w:r>
      <w:r w:rsidRPr="00BD4A91">
        <w:t xml:space="preserve">. 8. ed. Rio de </w:t>
      </w:r>
      <w:r>
        <w:t xml:space="preserve">Janeiro: </w:t>
      </w:r>
      <w:proofErr w:type="spellStart"/>
      <w:r>
        <w:t>Brasport</w:t>
      </w:r>
      <w:proofErr w:type="spellEnd"/>
      <w:r>
        <w:t>, 2016. 266 p.</w:t>
      </w:r>
      <w:r w:rsidRPr="00BD4A91">
        <w:rPr>
          <w:color w:val="222222"/>
          <w:shd w:val="clear" w:color="auto" w:fill="FFFFFF"/>
        </w:rPr>
        <w:tab/>
      </w:r>
    </w:p>
    <w:p w14:paraId="34C66A90" w14:textId="77777777" w:rsidR="00546CC4" w:rsidRPr="00BD4A91" w:rsidRDefault="00546CC4" w:rsidP="00546CC4">
      <w:pPr>
        <w:suppressAutoHyphens w:val="0"/>
        <w:spacing w:line="240" w:lineRule="auto"/>
        <w:jc w:val="both"/>
      </w:pPr>
      <w:r w:rsidRPr="00BD4A91">
        <w:rPr>
          <w:color w:val="222222"/>
          <w:shd w:val="clear" w:color="auto" w:fill="FFFFFF"/>
        </w:rPr>
        <w:t xml:space="preserve">VIANNA, </w:t>
      </w:r>
      <w:proofErr w:type="spellStart"/>
      <w:r w:rsidRPr="00BD4A91">
        <w:rPr>
          <w:color w:val="222222"/>
          <w:shd w:val="clear" w:color="auto" w:fill="FFFFFF"/>
        </w:rPr>
        <w:t>Ysmar</w:t>
      </w:r>
      <w:proofErr w:type="spellEnd"/>
      <w:r w:rsidRPr="00BD4A91">
        <w:rPr>
          <w:color w:val="222222"/>
          <w:shd w:val="clear" w:color="auto" w:fill="FFFFFF"/>
        </w:rPr>
        <w:t xml:space="preserve"> et al. </w:t>
      </w:r>
      <w:proofErr w:type="spellStart"/>
      <w:r w:rsidRPr="00BD4A91">
        <w:rPr>
          <w:b/>
          <w:bCs/>
          <w:color w:val="222222"/>
        </w:rPr>
        <w:t>Gamification</w:t>
      </w:r>
      <w:proofErr w:type="spellEnd"/>
      <w:r w:rsidRPr="00BD4A91">
        <w:rPr>
          <w:b/>
          <w:bCs/>
          <w:color w:val="222222"/>
        </w:rPr>
        <w:t>, Inc.: </w:t>
      </w:r>
      <w:r w:rsidRPr="00BD4A91">
        <w:rPr>
          <w:color w:val="222222"/>
          <w:shd w:val="clear" w:color="auto" w:fill="FFFFFF"/>
        </w:rPr>
        <w:t xml:space="preserve">Como reinventar empresas a partir de jogos. Rio de Janeiro: </w:t>
      </w:r>
      <w:proofErr w:type="spellStart"/>
      <w:r w:rsidRPr="00BD4A91">
        <w:rPr>
          <w:color w:val="222222"/>
          <w:shd w:val="clear" w:color="auto" w:fill="FFFFFF"/>
        </w:rPr>
        <w:t>Mjv</w:t>
      </w:r>
      <w:proofErr w:type="spellEnd"/>
      <w:r w:rsidRPr="00BD4A91">
        <w:rPr>
          <w:color w:val="222222"/>
          <w:shd w:val="clear" w:color="auto" w:fill="FFFFFF"/>
        </w:rPr>
        <w:t xml:space="preserve"> Press, 2013. 116 p.</w:t>
      </w:r>
    </w:p>
    <w:p w14:paraId="3AF2D6AD" w14:textId="77777777" w:rsidR="00546CC4" w:rsidRPr="00304DEC" w:rsidRDefault="00546CC4" w:rsidP="00546CC4">
      <w:pPr>
        <w:tabs>
          <w:tab w:val="left" w:pos="525"/>
        </w:tabs>
        <w:spacing w:line="240" w:lineRule="auto"/>
        <w:jc w:val="both"/>
        <w:rPr>
          <w:lang w:val="en-US"/>
        </w:rPr>
      </w:pPr>
      <w:r w:rsidRPr="00BD4A91">
        <w:t xml:space="preserve">WERBACH, Kevin; HUNTER, Dan. </w:t>
      </w:r>
      <w:r w:rsidRPr="00304DEC">
        <w:rPr>
          <w:lang w:val="en-US"/>
        </w:rPr>
        <w:t>For the Win: How Game Thinking Can Revolutionize Your Business. Philadelphi</w:t>
      </w:r>
      <w:r>
        <w:rPr>
          <w:lang w:val="en-US"/>
        </w:rPr>
        <w:t>a: Wharton Digital Press, 2012.</w:t>
      </w:r>
    </w:p>
    <w:p w14:paraId="112285D0" w14:textId="77777777" w:rsidR="00546CC4" w:rsidRPr="00BD4A91" w:rsidRDefault="00546CC4" w:rsidP="00546CC4">
      <w:pPr>
        <w:tabs>
          <w:tab w:val="left" w:pos="525"/>
        </w:tabs>
        <w:spacing w:line="240" w:lineRule="auto"/>
        <w:jc w:val="both"/>
      </w:pPr>
      <w:r w:rsidRPr="00304DEC">
        <w:rPr>
          <w:lang w:val="en-US"/>
        </w:rPr>
        <w:t xml:space="preserve">ZICHERMANN, Gabe; CUNNINGHAM, Christopher. </w:t>
      </w:r>
      <w:proofErr w:type="spellStart"/>
      <w:r w:rsidRPr="00304DEC">
        <w:rPr>
          <w:lang w:val="en-US"/>
        </w:rPr>
        <w:t>Gamification</w:t>
      </w:r>
      <w:proofErr w:type="spellEnd"/>
      <w:r w:rsidRPr="00304DEC">
        <w:rPr>
          <w:lang w:val="en-US"/>
        </w:rPr>
        <w:t xml:space="preserve"> by Design: Implementing Game Mechanics in Web and Mobile Apps. </w:t>
      </w:r>
      <w:r w:rsidRPr="00BD4A91">
        <w:t xml:space="preserve">Canada: O' </w:t>
      </w:r>
      <w:proofErr w:type="spellStart"/>
      <w:r w:rsidRPr="00BD4A91">
        <w:t>Reilly</w:t>
      </w:r>
      <w:proofErr w:type="spellEnd"/>
      <w:r w:rsidRPr="00BD4A91">
        <w:t xml:space="preserve"> Media, 2011. 182 p.</w:t>
      </w:r>
    </w:p>
    <w:p w14:paraId="747443AB" w14:textId="77777777" w:rsidR="00546CC4" w:rsidRDefault="00546CC4">
      <w:pPr>
        <w:spacing w:after="0" w:line="360" w:lineRule="auto"/>
        <w:ind w:firstLine="1134"/>
        <w:jc w:val="both"/>
        <w:rPr>
          <w:rFonts w:ascii="Arial" w:hAnsi="Arial" w:cs="Arial"/>
          <w:sz w:val="24"/>
          <w:szCs w:val="24"/>
        </w:rPr>
      </w:pPr>
    </w:p>
    <w:p w14:paraId="2B54DF6C" w14:textId="77777777" w:rsidR="00546CC4" w:rsidRDefault="00546CC4">
      <w:pPr>
        <w:spacing w:after="0" w:line="360" w:lineRule="auto"/>
        <w:ind w:firstLine="1134"/>
        <w:jc w:val="both"/>
        <w:rPr>
          <w:rFonts w:ascii="Arial" w:hAnsi="Arial" w:cs="Arial"/>
          <w:sz w:val="24"/>
          <w:szCs w:val="24"/>
        </w:rPr>
      </w:pPr>
    </w:p>
    <w:p w14:paraId="720C0614" w14:textId="77777777" w:rsidR="00546CC4" w:rsidRDefault="00546CC4">
      <w:pPr>
        <w:spacing w:after="0" w:line="360" w:lineRule="auto"/>
        <w:ind w:firstLine="1134"/>
        <w:jc w:val="both"/>
        <w:rPr>
          <w:rFonts w:ascii="Arial" w:hAnsi="Arial" w:cs="Arial"/>
          <w:sz w:val="24"/>
          <w:szCs w:val="24"/>
        </w:rPr>
      </w:pPr>
    </w:p>
    <w:p w14:paraId="525210EB" w14:textId="77777777" w:rsidR="00546CC4" w:rsidRDefault="00546CC4">
      <w:pPr>
        <w:spacing w:after="0" w:line="360" w:lineRule="auto"/>
        <w:ind w:firstLine="1134"/>
        <w:jc w:val="both"/>
        <w:rPr>
          <w:rFonts w:ascii="Arial" w:hAnsi="Arial" w:cs="Arial"/>
          <w:sz w:val="24"/>
          <w:szCs w:val="24"/>
        </w:rPr>
      </w:pPr>
    </w:p>
    <w:p w14:paraId="315FF7B1" w14:textId="77777777" w:rsidR="00546CC4" w:rsidRDefault="00546CC4">
      <w:pPr>
        <w:spacing w:after="0" w:line="360" w:lineRule="auto"/>
        <w:ind w:firstLine="1134"/>
        <w:jc w:val="both"/>
        <w:rPr>
          <w:rFonts w:ascii="Arial" w:hAnsi="Arial" w:cs="Arial"/>
          <w:sz w:val="24"/>
          <w:szCs w:val="24"/>
        </w:rPr>
      </w:pPr>
    </w:p>
    <w:p w14:paraId="49ADFF7E" w14:textId="77777777" w:rsidR="00546CC4" w:rsidRDefault="00546CC4">
      <w:pPr>
        <w:spacing w:after="0" w:line="360" w:lineRule="auto"/>
        <w:ind w:firstLine="1134"/>
        <w:jc w:val="both"/>
        <w:rPr>
          <w:rFonts w:ascii="Arial" w:hAnsi="Arial" w:cs="Arial"/>
          <w:sz w:val="24"/>
          <w:szCs w:val="24"/>
        </w:rPr>
      </w:pPr>
    </w:p>
    <w:p w14:paraId="332F5579" w14:textId="77777777" w:rsidR="00D102CC" w:rsidRDefault="00D102CC">
      <w:pPr>
        <w:spacing w:after="0" w:line="360" w:lineRule="auto"/>
        <w:ind w:firstLine="1134"/>
        <w:jc w:val="both"/>
        <w:rPr>
          <w:rFonts w:ascii="Arial" w:hAnsi="Arial" w:cs="Arial"/>
          <w:sz w:val="24"/>
          <w:szCs w:val="24"/>
        </w:rPr>
      </w:pPr>
    </w:p>
    <w:p w14:paraId="39EECE7C" w14:textId="77777777" w:rsidR="00D102CC" w:rsidRDefault="00D102CC">
      <w:pPr>
        <w:spacing w:after="0" w:line="360" w:lineRule="auto"/>
        <w:ind w:firstLine="1134"/>
        <w:jc w:val="both"/>
        <w:rPr>
          <w:rFonts w:ascii="Arial" w:hAnsi="Arial" w:cs="Arial"/>
          <w:sz w:val="24"/>
          <w:szCs w:val="24"/>
        </w:rPr>
      </w:pPr>
    </w:p>
    <w:p w14:paraId="1974487C" w14:textId="77777777" w:rsidR="00D102CC" w:rsidRDefault="00D102CC">
      <w:pPr>
        <w:spacing w:after="0" w:line="360" w:lineRule="auto"/>
        <w:ind w:firstLine="1134"/>
        <w:jc w:val="both"/>
        <w:rPr>
          <w:rFonts w:ascii="Arial" w:hAnsi="Arial" w:cs="Arial"/>
          <w:sz w:val="24"/>
          <w:szCs w:val="24"/>
        </w:rPr>
      </w:pPr>
    </w:p>
    <w:p w14:paraId="1D0D83EE" w14:textId="77777777" w:rsidR="00D102CC" w:rsidRDefault="00D102CC" w:rsidP="00BB6843">
      <w:pPr>
        <w:pStyle w:val="Ttulo1"/>
        <w:jc w:val="center"/>
      </w:pPr>
      <w:bookmarkStart w:id="64" w:name="_Toc499123491"/>
      <w:r>
        <w:lastRenderedPageBreak/>
        <w:t xml:space="preserve">ANEXO 1 – </w:t>
      </w:r>
      <w:r w:rsidR="00E47F49">
        <w:t xml:space="preserve">O </w:t>
      </w:r>
      <w:r>
        <w:t>Processo de gerenciamento de projetos</w:t>
      </w:r>
      <w:bookmarkEnd w:id="64"/>
    </w:p>
    <w:p w14:paraId="2A8B14DC" w14:textId="7FC6CACC" w:rsidR="00D102CC" w:rsidRPr="00FD7078" w:rsidRDefault="00D102CC" w:rsidP="00D102CC">
      <w:pPr>
        <w:spacing w:line="360" w:lineRule="auto"/>
        <w:jc w:val="both"/>
        <w:rPr>
          <w:rFonts w:ascii="Arial" w:hAnsi="Arial" w:cs="Arial"/>
          <w:color w:val="000000"/>
        </w:rPr>
      </w:pPr>
    </w:p>
    <w:p w14:paraId="23652D06" w14:textId="04C51368" w:rsidR="005A0380" w:rsidRDefault="005A0380" w:rsidP="00E12EF1">
      <w:pPr>
        <w:pStyle w:val="Legenda"/>
        <w:keepNext/>
        <w:jc w:val="center"/>
      </w:pPr>
      <w:bookmarkStart w:id="65" w:name="_Toc500275228"/>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340426">
        <w:rPr>
          <w:b/>
          <w:noProof/>
        </w:rPr>
        <w:t>17</w:t>
      </w:r>
      <w:r w:rsidRPr="005A0380">
        <w:rPr>
          <w:b/>
        </w:rPr>
        <w:fldChar w:fldCharType="end"/>
      </w:r>
      <w:r w:rsidRPr="005A0380">
        <w:rPr>
          <w:b/>
        </w:rPr>
        <w:t>.</w:t>
      </w:r>
      <w:r>
        <w:t xml:space="preserve"> </w:t>
      </w:r>
      <w:r w:rsidRPr="005E3F0B">
        <w:t>O processo de gerenciamento de projetos (parte 1 de 4)</w:t>
      </w:r>
      <w:bookmarkEnd w:id="65"/>
    </w:p>
    <w:p w14:paraId="7D4557BB" w14:textId="1271D361" w:rsidR="00AA17F0"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Arial" w:hAnsi="Arial" w:cs="Arial"/>
          <w:b/>
          <w:noProof/>
          <w:sz w:val="24"/>
          <w:szCs w:val="24"/>
        </w:rPr>
        <w:drawing>
          <wp:inline distT="0" distB="0" distL="0" distR="0" wp14:anchorId="27D6B3AC" wp14:editId="18FF01E7">
            <wp:extent cx="4914900" cy="6477000"/>
            <wp:effectExtent l="0" t="0" r="12700" b="0"/>
            <wp:docPr id="53" name="Imagem 4"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Figura_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34ABF5C4" w14:textId="68438962"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15</w:t>
      </w:r>
      <w:r w:rsidRPr="00242935">
        <w:rPr>
          <w:rFonts w:ascii="Arial" w:hAnsi="Arial" w:cs="Arial"/>
          <w:color w:val="000000"/>
        </w:rPr>
        <w:t>9.</w:t>
      </w:r>
    </w:p>
    <w:p w14:paraId="440042BC" w14:textId="77777777" w:rsidR="00D102CC" w:rsidRDefault="00D102CC" w:rsidP="00D102CC">
      <w:pPr>
        <w:spacing w:line="360" w:lineRule="auto"/>
        <w:jc w:val="both"/>
        <w:rPr>
          <w:rFonts w:ascii="Arial" w:hAnsi="Arial" w:cs="Arial"/>
          <w:b/>
          <w:sz w:val="24"/>
          <w:szCs w:val="24"/>
        </w:rPr>
      </w:pPr>
    </w:p>
    <w:p w14:paraId="590CFAAA" w14:textId="77777777" w:rsidR="00D102CC" w:rsidRDefault="00D102CC" w:rsidP="00D102CC">
      <w:pPr>
        <w:spacing w:line="360" w:lineRule="auto"/>
        <w:jc w:val="both"/>
        <w:rPr>
          <w:rFonts w:ascii="Arial" w:hAnsi="Arial" w:cs="Arial"/>
          <w:b/>
          <w:sz w:val="24"/>
          <w:szCs w:val="24"/>
        </w:rPr>
      </w:pPr>
    </w:p>
    <w:p w14:paraId="61F939D3" w14:textId="77777777" w:rsidR="00367372" w:rsidRDefault="00367372" w:rsidP="00D102CC">
      <w:pPr>
        <w:spacing w:line="360" w:lineRule="auto"/>
        <w:jc w:val="both"/>
        <w:rPr>
          <w:rFonts w:ascii="Arial" w:hAnsi="Arial" w:cs="Arial"/>
          <w:b/>
          <w:sz w:val="24"/>
          <w:szCs w:val="24"/>
        </w:rPr>
      </w:pPr>
    </w:p>
    <w:p w14:paraId="5C4BDDD7" w14:textId="622B57A0" w:rsidR="005A0380" w:rsidRDefault="005A0380" w:rsidP="00E12EF1">
      <w:pPr>
        <w:pStyle w:val="Legenda"/>
        <w:keepNext/>
        <w:jc w:val="center"/>
      </w:pPr>
      <w:bookmarkStart w:id="66" w:name="_Toc500275229"/>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340426">
        <w:rPr>
          <w:b/>
          <w:noProof/>
        </w:rPr>
        <w:t>18</w:t>
      </w:r>
      <w:r w:rsidRPr="005A0380">
        <w:rPr>
          <w:b/>
        </w:rPr>
        <w:fldChar w:fldCharType="end"/>
      </w:r>
      <w:r w:rsidRPr="005A0380">
        <w:rPr>
          <w:b/>
        </w:rPr>
        <w:t>.</w:t>
      </w:r>
      <w:r>
        <w:t xml:space="preserve"> </w:t>
      </w:r>
      <w:r w:rsidRPr="008C71F3">
        <w:t>O processo de gerenciamento de projetos (parte 2 de 4)</w:t>
      </w:r>
      <w:bookmarkEnd w:id="66"/>
    </w:p>
    <w:p w14:paraId="0B9FB57C" w14:textId="14B9C5B8"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72B7A7EC" wp14:editId="23EEA196">
            <wp:extent cx="4914900" cy="6477000"/>
            <wp:effectExtent l="0" t="0" r="12700" b="0"/>
            <wp:docPr id="51" name="Imagem 3"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Figura_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09021657" w14:textId="77777777" w:rsidR="00D102CC"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160</w:t>
      </w:r>
      <w:r w:rsidRPr="00242935">
        <w:rPr>
          <w:rFonts w:ascii="Arial" w:hAnsi="Arial" w:cs="Arial"/>
          <w:color w:val="000000"/>
        </w:rPr>
        <w:t>.</w:t>
      </w:r>
    </w:p>
    <w:p w14:paraId="301FB53D"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4B78B06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7013ADE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3E02DB32" w14:textId="77777777" w:rsidR="00367372" w:rsidRPr="00242935" w:rsidRDefault="00367372" w:rsidP="00D102CC">
      <w:pPr>
        <w:widowControl w:val="0"/>
        <w:autoSpaceDE w:val="0"/>
        <w:autoSpaceDN w:val="0"/>
        <w:adjustRightInd w:val="0"/>
        <w:spacing w:after="240" w:line="360" w:lineRule="auto"/>
        <w:jc w:val="both"/>
        <w:rPr>
          <w:rFonts w:ascii="Arial" w:hAnsi="Arial" w:cs="Arial"/>
          <w:color w:val="000000"/>
        </w:rPr>
      </w:pPr>
    </w:p>
    <w:p w14:paraId="5BA20643" w14:textId="757D8054" w:rsidR="005A0380" w:rsidRDefault="005A0380" w:rsidP="00E12EF1">
      <w:pPr>
        <w:pStyle w:val="Legenda"/>
        <w:keepNext/>
        <w:jc w:val="center"/>
      </w:pPr>
      <w:bookmarkStart w:id="67" w:name="_Toc500275230"/>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340426">
        <w:rPr>
          <w:b/>
          <w:noProof/>
        </w:rPr>
        <w:t>19</w:t>
      </w:r>
      <w:r w:rsidRPr="005A0380">
        <w:rPr>
          <w:b/>
        </w:rPr>
        <w:fldChar w:fldCharType="end"/>
      </w:r>
      <w:r w:rsidRPr="005A0380">
        <w:rPr>
          <w:b/>
        </w:rPr>
        <w:t>.</w:t>
      </w:r>
      <w:r>
        <w:t xml:space="preserve"> </w:t>
      </w:r>
      <w:r w:rsidRPr="00812488">
        <w:t>O processo de gerenciamento de projetos (parte 3 de 4)</w:t>
      </w:r>
      <w:bookmarkEnd w:id="67"/>
    </w:p>
    <w:p w14:paraId="7110A507" w14:textId="177BE235"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0AB1EBCB" wp14:editId="344A0A5A">
            <wp:extent cx="4914900" cy="6477000"/>
            <wp:effectExtent l="0" t="0" r="12700" b="0"/>
            <wp:docPr id="49" name="Imagem 2"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Figura_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2697F189"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161</w:t>
      </w:r>
      <w:r w:rsidRPr="00242935">
        <w:rPr>
          <w:rFonts w:ascii="Arial" w:hAnsi="Arial" w:cs="Arial"/>
          <w:color w:val="000000"/>
        </w:rPr>
        <w:t>.</w:t>
      </w:r>
    </w:p>
    <w:p w14:paraId="2E19CF24"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2F2C5EA9"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54385747" w14:textId="77777777" w:rsidR="00367372" w:rsidRDefault="00367372" w:rsidP="00D102CC">
      <w:pPr>
        <w:widowControl w:val="0"/>
        <w:autoSpaceDE w:val="0"/>
        <w:autoSpaceDN w:val="0"/>
        <w:adjustRightInd w:val="0"/>
        <w:spacing w:after="240" w:line="360" w:lineRule="auto"/>
        <w:jc w:val="both"/>
        <w:rPr>
          <w:rFonts w:ascii="Arial" w:hAnsi="Arial" w:cs="Arial"/>
          <w:b/>
          <w:color w:val="000000"/>
        </w:rPr>
      </w:pPr>
    </w:p>
    <w:p w14:paraId="10792F7D" w14:textId="653ED80B" w:rsidR="00D102CC" w:rsidRPr="00242935" w:rsidRDefault="00D102CC" w:rsidP="00D102CC">
      <w:pPr>
        <w:widowControl w:val="0"/>
        <w:autoSpaceDE w:val="0"/>
        <w:autoSpaceDN w:val="0"/>
        <w:adjustRightInd w:val="0"/>
        <w:spacing w:after="240" w:line="360" w:lineRule="auto"/>
        <w:jc w:val="both"/>
        <w:rPr>
          <w:rFonts w:ascii="Arial" w:hAnsi="Arial" w:cs="Arial"/>
          <w:color w:val="000000"/>
        </w:rPr>
      </w:pPr>
    </w:p>
    <w:p w14:paraId="1D435955" w14:textId="2E34817A" w:rsidR="005A0380" w:rsidRDefault="005A0380" w:rsidP="00E12EF1">
      <w:pPr>
        <w:pStyle w:val="Legenda"/>
        <w:keepNext/>
        <w:jc w:val="center"/>
      </w:pPr>
      <w:bookmarkStart w:id="68" w:name="_Toc500275231"/>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340426">
        <w:rPr>
          <w:b/>
          <w:noProof/>
        </w:rPr>
        <w:t>20</w:t>
      </w:r>
      <w:r w:rsidRPr="005A0380">
        <w:rPr>
          <w:b/>
        </w:rPr>
        <w:fldChar w:fldCharType="end"/>
      </w:r>
      <w:r w:rsidRPr="005A0380">
        <w:rPr>
          <w:b/>
        </w:rPr>
        <w:t>.</w:t>
      </w:r>
      <w:r>
        <w:t xml:space="preserve"> </w:t>
      </w:r>
      <w:r w:rsidRPr="00F225B7">
        <w:t>O processo de gerenciamento de projetos (parte 4 de 4)</w:t>
      </w:r>
      <w:bookmarkEnd w:id="68"/>
    </w:p>
    <w:p w14:paraId="141F8915" w14:textId="07A4868C"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66AF8351" wp14:editId="39F503EE">
            <wp:extent cx="5600700" cy="6489700"/>
            <wp:effectExtent l="0" t="0" r="12700" b="12700"/>
            <wp:docPr id="47" name="Imagem 1"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Figura_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6489700"/>
                    </a:xfrm>
                    <a:prstGeom prst="rect">
                      <a:avLst/>
                    </a:prstGeom>
                    <a:noFill/>
                    <a:ln>
                      <a:noFill/>
                    </a:ln>
                  </pic:spPr>
                </pic:pic>
              </a:graphicData>
            </a:graphic>
          </wp:inline>
        </w:drawing>
      </w:r>
    </w:p>
    <w:p w14:paraId="173AD49C"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162</w:t>
      </w:r>
      <w:r w:rsidRPr="00242935">
        <w:rPr>
          <w:rFonts w:ascii="Arial" w:hAnsi="Arial" w:cs="Arial"/>
          <w:color w:val="000000"/>
        </w:rPr>
        <w:t>.</w:t>
      </w:r>
    </w:p>
    <w:p w14:paraId="46FB3080" w14:textId="77777777" w:rsidR="00D102CC" w:rsidRDefault="00D102CC" w:rsidP="00D102CC">
      <w:pPr>
        <w:widowControl w:val="0"/>
        <w:autoSpaceDE w:val="0"/>
        <w:autoSpaceDN w:val="0"/>
        <w:adjustRightInd w:val="0"/>
        <w:spacing w:after="240" w:line="360" w:lineRule="auto"/>
        <w:ind w:firstLine="708"/>
        <w:jc w:val="both"/>
        <w:rPr>
          <w:rFonts w:ascii="Times" w:hAnsi="Times" w:cs="Times"/>
          <w:color w:val="000000"/>
          <w:sz w:val="24"/>
          <w:szCs w:val="24"/>
        </w:rPr>
      </w:pPr>
    </w:p>
    <w:p w14:paraId="2D807172" w14:textId="77777777" w:rsidR="00D102CC" w:rsidRDefault="00D102CC">
      <w:pPr>
        <w:spacing w:after="0" w:line="360" w:lineRule="auto"/>
        <w:ind w:firstLine="1134"/>
        <w:jc w:val="both"/>
        <w:rPr>
          <w:rFonts w:ascii="Arial" w:hAnsi="Arial" w:cs="Arial"/>
          <w:sz w:val="24"/>
          <w:szCs w:val="24"/>
        </w:rPr>
      </w:pPr>
    </w:p>
    <w:p w14:paraId="338CFF2D" w14:textId="77777777" w:rsidR="00F81E8B" w:rsidRDefault="00F81E8B">
      <w:pPr>
        <w:spacing w:after="0" w:line="360" w:lineRule="auto"/>
      </w:pPr>
    </w:p>
    <w:sectPr w:rsidR="00F81E8B" w:rsidSect="005B33A2">
      <w:headerReference w:type="default" r:id="rId35"/>
      <w:headerReference w:type="first" r:id="rId36"/>
      <w:pgSz w:w="11906" w:h="16838"/>
      <w:pgMar w:top="1701" w:right="1134" w:bottom="1134" w:left="1701" w:header="709"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F943D8" w14:textId="77777777" w:rsidR="00DA2172" w:rsidRDefault="00DA2172">
      <w:pPr>
        <w:spacing w:after="0" w:line="240" w:lineRule="auto"/>
      </w:pPr>
      <w:r>
        <w:separator/>
      </w:r>
    </w:p>
  </w:endnote>
  <w:endnote w:type="continuationSeparator" w:id="0">
    <w:p w14:paraId="109E2B69" w14:textId="77777777" w:rsidR="00DA2172" w:rsidRDefault="00DA2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angal">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318641" w14:textId="77777777" w:rsidR="00DA2172" w:rsidRDefault="00DA2172">
      <w:pPr>
        <w:spacing w:after="0" w:line="240" w:lineRule="auto"/>
      </w:pPr>
      <w:r>
        <w:separator/>
      </w:r>
    </w:p>
  </w:footnote>
  <w:footnote w:type="continuationSeparator" w:id="0">
    <w:p w14:paraId="08453C8A" w14:textId="77777777" w:rsidR="00DA2172" w:rsidRDefault="00DA217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13942" w14:textId="77777777" w:rsidR="002F43DA" w:rsidRDefault="002F43DA">
    <w:pPr>
      <w:pStyle w:val="Cabealho"/>
      <w:jc w:val="right"/>
      <w:rPr>
        <w:rFonts w:ascii="Arial" w:hAnsi="Arial"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092F5" w14:textId="77777777" w:rsidR="002F43DA" w:rsidRDefault="002F43DA">
    <w:pPr>
      <w:pStyle w:val="Cabealho"/>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B40F4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44C7AF0"/>
    <w:lvl w:ilvl="0">
      <w:start w:val="1"/>
      <w:numFmt w:val="decimal"/>
      <w:lvlText w:val="%1."/>
      <w:lvlJc w:val="left"/>
      <w:pPr>
        <w:tabs>
          <w:tab w:val="num" w:pos="1492"/>
        </w:tabs>
        <w:ind w:left="1492" w:hanging="360"/>
      </w:pPr>
    </w:lvl>
  </w:abstractNum>
  <w:abstractNum w:abstractNumId="2">
    <w:nsid w:val="FFFFFF7D"/>
    <w:multiLevelType w:val="singleLevel"/>
    <w:tmpl w:val="C182440C"/>
    <w:lvl w:ilvl="0">
      <w:start w:val="1"/>
      <w:numFmt w:val="decimal"/>
      <w:lvlText w:val="%1."/>
      <w:lvlJc w:val="left"/>
      <w:pPr>
        <w:tabs>
          <w:tab w:val="num" w:pos="1209"/>
        </w:tabs>
        <w:ind w:left="1209" w:hanging="360"/>
      </w:pPr>
    </w:lvl>
  </w:abstractNum>
  <w:abstractNum w:abstractNumId="3">
    <w:nsid w:val="FFFFFF7E"/>
    <w:multiLevelType w:val="singleLevel"/>
    <w:tmpl w:val="D752F708"/>
    <w:lvl w:ilvl="0">
      <w:start w:val="1"/>
      <w:numFmt w:val="decimal"/>
      <w:lvlText w:val="%1."/>
      <w:lvlJc w:val="left"/>
      <w:pPr>
        <w:tabs>
          <w:tab w:val="num" w:pos="926"/>
        </w:tabs>
        <w:ind w:left="926" w:hanging="360"/>
      </w:pPr>
    </w:lvl>
  </w:abstractNum>
  <w:abstractNum w:abstractNumId="4">
    <w:nsid w:val="FFFFFF7F"/>
    <w:multiLevelType w:val="singleLevel"/>
    <w:tmpl w:val="AA8A1EE2"/>
    <w:lvl w:ilvl="0">
      <w:start w:val="1"/>
      <w:numFmt w:val="decimal"/>
      <w:lvlText w:val="%1."/>
      <w:lvlJc w:val="left"/>
      <w:pPr>
        <w:tabs>
          <w:tab w:val="num" w:pos="643"/>
        </w:tabs>
        <w:ind w:left="643" w:hanging="360"/>
      </w:pPr>
    </w:lvl>
  </w:abstractNum>
  <w:abstractNum w:abstractNumId="5">
    <w:nsid w:val="FFFFFF80"/>
    <w:multiLevelType w:val="singleLevel"/>
    <w:tmpl w:val="D024720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E1A891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D4A0A73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A2A525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47CE926"/>
    <w:lvl w:ilvl="0">
      <w:start w:val="1"/>
      <w:numFmt w:val="decimal"/>
      <w:lvlText w:val="%1."/>
      <w:lvlJc w:val="left"/>
      <w:pPr>
        <w:tabs>
          <w:tab w:val="num" w:pos="360"/>
        </w:tabs>
        <w:ind w:left="360" w:hanging="360"/>
      </w:pPr>
    </w:lvl>
  </w:abstractNum>
  <w:abstractNum w:abstractNumId="10">
    <w:nsid w:val="FFFFFF89"/>
    <w:multiLevelType w:val="singleLevel"/>
    <w:tmpl w:val="25C09C7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1"/>
    <w:name w:val="WW8Num1"/>
    <w:lvl w:ilvl="0">
      <w:start w:val="1"/>
      <w:numFmt w:val="bullet"/>
      <w:lvlText w:val=""/>
      <w:lvlJc w:val="left"/>
      <w:pPr>
        <w:tabs>
          <w:tab w:val="num" w:pos="0"/>
        </w:tabs>
        <w:ind w:left="720" w:hanging="360"/>
      </w:pPr>
      <w:rPr>
        <w:rFonts w:ascii="Symbol" w:hAnsi="Symbol" w:cs="Symbol"/>
      </w:rPr>
    </w:lvl>
  </w:abstractNum>
  <w:abstractNum w:abstractNumId="12">
    <w:nsid w:val="00000002"/>
    <w:multiLevelType w:val="singleLevel"/>
    <w:tmpl w:val="00000002"/>
    <w:name w:val="WW8Num3"/>
    <w:lvl w:ilvl="0">
      <w:start w:val="1"/>
      <w:numFmt w:val="bullet"/>
      <w:lvlText w:val=""/>
      <w:lvlJc w:val="left"/>
      <w:pPr>
        <w:tabs>
          <w:tab w:val="num" w:pos="0"/>
        </w:tabs>
        <w:ind w:left="1931" w:hanging="360"/>
      </w:pPr>
      <w:rPr>
        <w:rFonts w:ascii="Symbol" w:hAnsi="Symbol" w:cs="Symbol" w:hint="default"/>
      </w:rPr>
    </w:lvl>
  </w:abstractNum>
  <w:abstractNum w:abstractNumId="13">
    <w:nsid w:val="00000003"/>
    <w:multiLevelType w:val="multilevel"/>
    <w:tmpl w:val="0000000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nsid w:val="01652987"/>
    <w:multiLevelType w:val="hybridMultilevel"/>
    <w:tmpl w:val="604EF0B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4CE23396"/>
    <w:multiLevelType w:val="hybridMultilevel"/>
    <w:tmpl w:val="9E0EEDB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562354DA"/>
    <w:multiLevelType w:val="hybridMultilevel"/>
    <w:tmpl w:val="CA40B89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11"/>
  </w:num>
  <w:num w:numId="2">
    <w:abstractNumId w:val="12"/>
  </w:num>
  <w:num w:numId="3">
    <w:abstractNumId w:val="13"/>
  </w:num>
  <w:num w:numId="4">
    <w:abstractNumId w:val="14"/>
  </w:num>
  <w:num w:numId="5">
    <w:abstractNumId w:val="16"/>
  </w:num>
  <w:num w:numId="6">
    <w:abstractNumId w:val="15"/>
  </w:num>
  <w:num w:numId="7">
    <w:abstractNumId w:val="1"/>
  </w:num>
  <w:num w:numId="8">
    <w:abstractNumId w:val="2"/>
  </w:num>
  <w:num w:numId="9">
    <w:abstractNumId w:val="3"/>
  </w:num>
  <w:num w:numId="10">
    <w:abstractNumId w:val="4"/>
  </w:num>
  <w:num w:numId="11">
    <w:abstractNumId w:val="9"/>
  </w:num>
  <w:num w:numId="12">
    <w:abstractNumId w:val="0"/>
  </w:num>
  <w:num w:numId="13">
    <w:abstractNumId w:val="5"/>
  </w:num>
  <w:num w:numId="14">
    <w:abstractNumId w:val="6"/>
  </w:num>
  <w:num w:numId="15">
    <w:abstractNumId w:val="7"/>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proofState w:spelling="clean" w:grammar="clean"/>
  <w:revisionView w:insDel="0" w:formatting="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3C9"/>
    <w:rsid w:val="0001491E"/>
    <w:rsid w:val="0003412D"/>
    <w:rsid w:val="00036E97"/>
    <w:rsid w:val="000468FA"/>
    <w:rsid w:val="00064A74"/>
    <w:rsid w:val="00071F1F"/>
    <w:rsid w:val="000933CA"/>
    <w:rsid w:val="0009540E"/>
    <w:rsid w:val="000959BC"/>
    <w:rsid w:val="000A3DB8"/>
    <w:rsid w:val="000B0916"/>
    <w:rsid w:val="000C1B22"/>
    <w:rsid w:val="000C5753"/>
    <w:rsid w:val="000F09B4"/>
    <w:rsid w:val="000F4410"/>
    <w:rsid w:val="00102D64"/>
    <w:rsid w:val="0010709D"/>
    <w:rsid w:val="001112F5"/>
    <w:rsid w:val="00112C0F"/>
    <w:rsid w:val="00113DE0"/>
    <w:rsid w:val="00116AB6"/>
    <w:rsid w:val="001305A3"/>
    <w:rsid w:val="001345B4"/>
    <w:rsid w:val="00140F0D"/>
    <w:rsid w:val="0014762D"/>
    <w:rsid w:val="001603C4"/>
    <w:rsid w:val="00185CC2"/>
    <w:rsid w:val="001871EE"/>
    <w:rsid w:val="001A5C52"/>
    <w:rsid w:val="001A6206"/>
    <w:rsid w:val="001B0853"/>
    <w:rsid w:val="001B4A10"/>
    <w:rsid w:val="001B6032"/>
    <w:rsid w:val="001C467F"/>
    <w:rsid w:val="001C5C30"/>
    <w:rsid w:val="001C7544"/>
    <w:rsid w:val="001D1F17"/>
    <w:rsid w:val="001D51A6"/>
    <w:rsid w:val="002015A1"/>
    <w:rsid w:val="0020263C"/>
    <w:rsid w:val="00211F01"/>
    <w:rsid w:val="00215EE9"/>
    <w:rsid w:val="002203DC"/>
    <w:rsid w:val="00221AE7"/>
    <w:rsid w:val="002336FE"/>
    <w:rsid w:val="00241C42"/>
    <w:rsid w:val="00243D19"/>
    <w:rsid w:val="00244789"/>
    <w:rsid w:val="0024660E"/>
    <w:rsid w:val="00246C7C"/>
    <w:rsid w:val="00247777"/>
    <w:rsid w:val="00250764"/>
    <w:rsid w:val="00254DE5"/>
    <w:rsid w:val="00257606"/>
    <w:rsid w:val="00272B6C"/>
    <w:rsid w:val="002806A2"/>
    <w:rsid w:val="002A5714"/>
    <w:rsid w:val="002C0368"/>
    <w:rsid w:val="002F033C"/>
    <w:rsid w:val="002F0A2D"/>
    <w:rsid w:val="002F3A85"/>
    <w:rsid w:val="002F3F0C"/>
    <w:rsid w:val="002F43DA"/>
    <w:rsid w:val="002F4ADE"/>
    <w:rsid w:val="00313108"/>
    <w:rsid w:val="00324CF9"/>
    <w:rsid w:val="00325884"/>
    <w:rsid w:val="003330FD"/>
    <w:rsid w:val="0033523C"/>
    <w:rsid w:val="00340426"/>
    <w:rsid w:val="00342861"/>
    <w:rsid w:val="00343BC4"/>
    <w:rsid w:val="003459A5"/>
    <w:rsid w:val="00353410"/>
    <w:rsid w:val="0036164C"/>
    <w:rsid w:val="00363C07"/>
    <w:rsid w:val="0036613D"/>
    <w:rsid w:val="00367372"/>
    <w:rsid w:val="003923AC"/>
    <w:rsid w:val="00392BD2"/>
    <w:rsid w:val="00393780"/>
    <w:rsid w:val="003A0F3D"/>
    <w:rsid w:val="003A277A"/>
    <w:rsid w:val="003A7438"/>
    <w:rsid w:val="003B64DC"/>
    <w:rsid w:val="003C76E2"/>
    <w:rsid w:val="003D53ED"/>
    <w:rsid w:val="003E27F5"/>
    <w:rsid w:val="003E7F0C"/>
    <w:rsid w:val="003F05C8"/>
    <w:rsid w:val="0040205F"/>
    <w:rsid w:val="00410D86"/>
    <w:rsid w:val="0042390F"/>
    <w:rsid w:val="00426851"/>
    <w:rsid w:val="00433024"/>
    <w:rsid w:val="00433E79"/>
    <w:rsid w:val="00434D50"/>
    <w:rsid w:val="004467B5"/>
    <w:rsid w:val="00450EA8"/>
    <w:rsid w:val="0045165F"/>
    <w:rsid w:val="00453A2B"/>
    <w:rsid w:val="00454AF0"/>
    <w:rsid w:val="00461B79"/>
    <w:rsid w:val="00473348"/>
    <w:rsid w:val="00486CA9"/>
    <w:rsid w:val="00493A59"/>
    <w:rsid w:val="004970F8"/>
    <w:rsid w:val="004A2740"/>
    <w:rsid w:val="004B28C4"/>
    <w:rsid w:val="004B664E"/>
    <w:rsid w:val="004C16E6"/>
    <w:rsid w:val="004D212D"/>
    <w:rsid w:val="004E0FA8"/>
    <w:rsid w:val="004F279D"/>
    <w:rsid w:val="004F28A9"/>
    <w:rsid w:val="004F2A93"/>
    <w:rsid w:val="00502160"/>
    <w:rsid w:val="00504D15"/>
    <w:rsid w:val="00504F3A"/>
    <w:rsid w:val="00505A01"/>
    <w:rsid w:val="00512AB3"/>
    <w:rsid w:val="00516A84"/>
    <w:rsid w:val="00524D36"/>
    <w:rsid w:val="0052616C"/>
    <w:rsid w:val="00526D2E"/>
    <w:rsid w:val="0053155E"/>
    <w:rsid w:val="00534861"/>
    <w:rsid w:val="00546CC4"/>
    <w:rsid w:val="00550B1D"/>
    <w:rsid w:val="00553F85"/>
    <w:rsid w:val="005723E9"/>
    <w:rsid w:val="005735BE"/>
    <w:rsid w:val="005755D3"/>
    <w:rsid w:val="00576C78"/>
    <w:rsid w:val="00577DD0"/>
    <w:rsid w:val="00582CDD"/>
    <w:rsid w:val="00587861"/>
    <w:rsid w:val="00594759"/>
    <w:rsid w:val="00596E26"/>
    <w:rsid w:val="005A0380"/>
    <w:rsid w:val="005A598E"/>
    <w:rsid w:val="005B33A2"/>
    <w:rsid w:val="005B6244"/>
    <w:rsid w:val="005B6753"/>
    <w:rsid w:val="005C1C98"/>
    <w:rsid w:val="005C3FA6"/>
    <w:rsid w:val="005E03E3"/>
    <w:rsid w:val="005E203A"/>
    <w:rsid w:val="005E5942"/>
    <w:rsid w:val="005E6051"/>
    <w:rsid w:val="005E6618"/>
    <w:rsid w:val="005F4F08"/>
    <w:rsid w:val="005F638A"/>
    <w:rsid w:val="0060265D"/>
    <w:rsid w:val="006055C3"/>
    <w:rsid w:val="00606554"/>
    <w:rsid w:val="00606610"/>
    <w:rsid w:val="0060763E"/>
    <w:rsid w:val="006123DF"/>
    <w:rsid w:val="00615A18"/>
    <w:rsid w:val="00623ED0"/>
    <w:rsid w:val="00637A6B"/>
    <w:rsid w:val="00637DD2"/>
    <w:rsid w:val="00645233"/>
    <w:rsid w:val="006528F9"/>
    <w:rsid w:val="00671FB7"/>
    <w:rsid w:val="006747F3"/>
    <w:rsid w:val="00685B42"/>
    <w:rsid w:val="00694FC2"/>
    <w:rsid w:val="00695DCB"/>
    <w:rsid w:val="00696DCE"/>
    <w:rsid w:val="006A0E31"/>
    <w:rsid w:val="006A138F"/>
    <w:rsid w:val="006A69D8"/>
    <w:rsid w:val="006B109E"/>
    <w:rsid w:val="006C057C"/>
    <w:rsid w:val="006D249D"/>
    <w:rsid w:val="006E5482"/>
    <w:rsid w:val="006F70A9"/>
    <w:rsid w:val="007026B1"/>
    <w:rsid w:val="00713CA7"/>
    <w:rsid w:val="0071461F"/>
    <w:rsid w:val="0072189D"/>
    <w:rsid w:val="00721B49"/>
    <w:rsid w:val="00732114"/>
    <w:rsid w:val="00734D9B"/>
    <w:rsid w:val="00736963"/>
    <w:rsid w:val="00737962"/>
    <w:rsid w:val="0074442E"/>
    <w:rsid w:val="00752A09"/>
    <w:rsid w:val="00756F6C"/>
    <w:rsid w:val="00760D66"/>
    <w:rsid w:val="00763E4D"/>
    <w:rsid w:val="007913C0"/>
    <w:rsid w:val="007A1A5B"/>
    <w:rsid w:val="007A6C58"/>
    <w:rsid w:val="007A7D42"/>
    <w:rsid w:val="007B03BF"/>
    <w:rsid w:val="007C14C6"/>
    <w:rsid w:val="007C39B3"/>
    <w:rsid w:val="007C45FD"/>
    <w:rsid w:val="007C7AB2"/>
    <w:rsid w:val="007E6C59"/>
    <w:rsid w:val="007F3AFB"/>
    <w:rsid w:val="007F4668"/>
    <w:rsid w:val="008039FC"/>
    <w:rsid w:val="00831F5D"/>
    <w:rsid w:val="00833E22"/>
    <w:rsid w:val="008543E1"/>
    <w:rsid w:val="0085512A"/>
    <w:rsid w:val="00856CA2"/>
    <w:rsid w:val="0087323C"/>
    <w:rsid w:val="00881067"/>
    <w:rsid w:val="00895871"/>
    <w:rsid w:val="008A7F37"/>
    <w:rsid w:val="008B4BE4"/>
    <w:rsid w:val="008D23AF"/>
    <w:rsid w:val="008E4F03"/>
    <w:rsid w:val="008F74B0"/>
    <w:rsid w:val="00901099"/>
    <w:rsid w:val="00904317"/>
    <w:rsid w:val="00904D57"/>
    <w:rsid w:val="00920863"/>
    <w:rsid w:val="009242BF"/>
    <w:rsid w:val="00943276"/>
    <w:rsid w:val="00950C52"/>
    <w:rsid w:val="00955FF2"/>
    <w:rsid w:val="009578E4"/>
    <w:rsid w:val="009709D5"/>
    <w:rsid w:val="00977CB3"/>
    <w:rsid w:val="00986B6C"/>
    <w:rsid w:val="00986EE2"/>
    <w:rsid w:val="009927B9"/>
    <w:rsid w:val="00997A20"/>
    <w:rsid w:val="009B0B95"/>
    <w:rsid w:val="009D7E78"/>
    <w:rsid w:val="009E0A4C"/>
    <w:rsid w:val="009E0DB7"/>
    <w:rsid w:val="009E6700"/>
    <w:rsid w:val="009F1224"/>
    <w:rsid w:val="009F3882"/>
    <w:rsid w:val="009F7957"/>
    <w:rsid w:val="00A00954"/>
    <w:rsid w:val="00A40AF6"/>
    <w:rsid w:val="00A617D9"/>
    <w:rsid w:val="00A638EE"/>
    <w:rsid w:val="00A643BB"/>
    <w:rsid w:val="00A710E6"/>
    <w:rsid w:val="00A71BA5"/>
    <w:rsid w:val="00A74CEB"/>
    <w:rsid w:val="00A7719C"/>
    <w:rsid w:val="00A8327B"/>
    <w:rsid w:val="00A878CA"/>
    <w:rsid w:val="00A87D80"/>
    <w:rsid w:val="00A9307E"/>
    <w:rsid w:val="00AA0B76"/>
    <w:rsid w:val="00AA17F0"/>
    <w:rsid w:val="00AA39B2"/>
    <w:rsid w:val="00AC0C3F"/>
    <w:rsid w:val="00AC511F"/>
    <w:rsid w:val="00AD0B4E"/>
    <w:rsid w:val="00AE0982"/>
    <w:rsid w:val="00AE315C"/>
    <w:rsid w:val="00AF1DD1"/>
    <w:rsid w:val="00AF7E65"/>
    <w:rsid w:val="00B04BB5"/>
    <w:rsid w:val="00B250C1"/>
    <w:rsid w:val="00B33988"/>
    <w:rsid w:val="00B35367"/>
    <w:rsid w:val="00B475FD"/>
    <w:rsid w:val="00B51A16"/>
    <w:rsid w:val="00B53A0C"/>
    <w:rsid w:val="00B542F5"/>
    <w:rsid w:val="00B664FD"/>
    <w:rsid w:val="00B877A2"/>
    <w:rsid w:val="00B979FE"/>
    <w:rsid w:val="00BA1D8D"/>
    <w:rsid w:val="00BB6843"/>
    <w:rsid w:val="00BD27CC"/>
    <w:rsid w:val="00BE224E"/>
    <w:rsid w:val="00BE2C5C"/>
    <w:rsid w:val="00BF2712"/>
    <w:rsid w:val="00C07EE6"/>
    <w:rsid w:val="00C11267"/>
    <w:rsid w:val="00C12034"/>
    <w:rsid w:val="00C21D97"/>
    <w:rsid w:val="00C21FB4"/>
    <w:rsid w:val="00C24373"/>
    <w:rsid w:val="00C24D59"/>
    <w:rsid w:val="00C26913"/>
    <w:rsid w:val="00C41AC4"/>
    <w:rsid w:val="00C437CC"/>
    <w:rsid w:val="00C65321"/>
    <w:rsid w:val="00C8447C"/>
    <w:rsid w:val="00C9021A"/>
    <w:rsid w:val="00CB745D"/>
    <w:rsid w:val="00CD0A09"/>
    <w:rsid w:val="00CE28BF"/>
    <w:rsid w:val="00CE2A35"/>
    <w:rsid w:val="00CE6F59"/>
    <w:rsid w:val="00CF1D5D"/>
    <w:rsid w:val="00CF53A3"/>
    <w:rsid w:val="00CF7831"/>
    <w:rsid w:val="00D03D6D"/>
    <w:rsid w:val="00D102CC"/>
    <w:rsid w:val="00D12E79"/>
    <w:rsid w:val="00D203F4"/>
    <w:rsid w:val="00D34CD1"/>
    <w:rsid w:val="00D350A2"/>
    <w:rsid w:val="00D37F7D"/>
    <w:rsid w:val="00D41C03"/>
    <w:rsid w:val="00D56D6D"/>
    <w:rsid w:val="00D60BCA"/>
    <w:rsid w:val="00D612BE"/>
    <w:rsid w:val="00D64E5F"/>
    <w:rsid w:val="00D77A9C"/>
    <w:rsid w:val="00D83F84"/>
    <w:rsid w:val="00D87E1D"/>
    <w:rsid w:val="00D97AF4"/>
    <w:rsid w:val="00DA2172"/>
    <w:rsid w:val="00DA69A3"/>
    <w:rsid w:val="00DB2273"/>
    <w:rsid w:val="00DB44CC"/>
    <w:rsid w:val="00DB6FC7"/>
    <w:rsid w:val="00DC15D0"/>
    <w:rsid w:val="00DC7E91"/>
    <w:rsid w:val="00DD24D2"/>
    <w:rsid w:val="00DD30DF"/>
    <w:rsid w:val="00DE13FD"/>
    <w:rsid w:val="00DE1E29"/>
    <w:rsid w:val="00DE5D14"/>
    <w:rsid w:val="00DF0200"/>
    <w:rsid w:val="00E01F62"/>
    <w:rsid w:val="00E04B83"/>
    <w:rsid w:val="00E10F88"/>
    <w:rsid w:val="00E12E14"/>
    <w:rsid w:val="00E12EF1"/>
    <w:rsid w:val="00E26F9D"/>
    <w:rsid w:val="00E47F49"/>
    <w:rsid w:val="00E60744"/>
    <w:rsid w:val="00E6578E"/>
    <w:rsid w:val="00E83188"/>
    <w:rsid w:val="00E84670"/>
    <w:rsid w:val="00E953C9"/>
    <w:rsid w:val="00E95C9B"/>
    <w:rsid w:val="00EA0E8A"/>
    <w:rsid w:val="00EA421F"/>
    <w:rsid w:val="00EB0FE6"/>
    <w:rsid w:val="00EC162A"/>
    <w:rsid w:val="00EC1E5B"/>
    <w:rsid w:val="00EC3D2D"/>
    <w:rsid w:val="00EC5C4C"/>
    <w:rsid w:val="00EE7F56"/>
    <w:rsid w:val="00EF499B"/>
    <w:rsid w:val="00F12D20"/>
    <w:rsid w:val="00F13403"/>
    <w:rsid w:val="00F32551"/>
    <w:rsid w:val="00F412AE"/>
    <w:rsid w:val="00F42794"/>
    <w:rsid w:val="00F53905"/>
    <w:rsid w:val="00F62D1C"/>
    <w:rsid w:val="00F6629B"/>
    <w:rsid w:val="00F703EB"/>
    <w:rsid w:val="00F73C48"/>
    <w:rsid w:val="00F81E8B"/>
    <w:rsid w:val="00F9643B"/>
    <w:rsid w:val="00FA23B9"/>
    <w:rsid w:val="00FA3DAA"/>
    <w:rsid w:val="00FB5EA1"/>
    <w:rsid w:val="00FB642D"/>
    <w:rsid w:val="00FC1C38"/>
    <w:rsid w:val="00FD3204"/>
    <w:rsid w:val="00FE3DA2"/>
    <w:rsid w:val="00FF5377"/>
    <w:rsid w:val="00FF78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30564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style>
  <w:style w:type="paragraph" w:styleId="Ttulo1">
    <w:name w:val="heading 1"/>
    <w:basedOn w:val="Normal"/>
    <w:next w:val="Normal"/>
    <w:link w:val="Ttulo1Char"/>
    <w:uiPriority w:val="9"/>
    <w:qFormat/>
    <w:rsid w:val="00BB6843"/>
    <w:pPr>
      <w:pageBreakBefore/>
      <w:spacing w:before="240" w:after="240" w:line="360" w:lineRule="auto"/>
      <w:ind w:left="426" w:hanging="426"/>
      <w:outlineLvl w:val="0"/>
    </w:pPr>
    <w:rPr>
      <w:rFonts w:ascii="Arial" w:hAnsi="Arial" w:cs="Arial"/>
      <w:b/>
      <w:sz w:val="24"/>
      <w:szCs w:val="24"/>
    </w:rPr>
  </w:style>
  <w:style w:type="paragraph" w:styleId="Ttulo2">
    <w:name w:val="heading 2"/>
    <w:basedOn w:val="Normal"/>
    <w:next w:val="Normal"/>
    <w:link w:val="Ttulo2Char"/>
    <w:uiPriority w:val="9"/>
    <w:unhideWhenUsed/>
    <w:qFormat/>
    <w:rsid w:val="00BB6843"/>
    <w:pPr>
      <w:keepNext/>
      <w:keepLines/>
      <w:spacing w:before="280" w:after="24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har"/>
    <w:uiPriority w:val="9"/>
    <w:unhideWhenUsed/>
    <w:qFormat/>
    <w:rsid w:val="00BB6843"/>
    <w:pPr>
      <w:keepNext/>
      <w:keepLines/>
      <w:spacing w:before="280" w:after="240"/>
      <w:outlineLvl w:val="2"/>
    </w:pPr>
    <w:rPr>
      <w:rFonts w:ascii="Arial" w:eastAsiaTheme="majorEastAsia" w:hAnsi="Arial" w:cstheme="majorBidi"/>
      <w:color w:val="000000" w:themeColor="text1"/>
      <w:sz w:val="24"/>
      <w:szCs w:val="24"/>
    </w:rPr>
  </w:style>
  <w:style w:type="paragraph" w:styleId="Ttulo8">
    <w:name w:val="heading 8"/>
    <w:basedOn w:val="Normal"/>
    <w:next w:val="Normal"/>
    <w:link w:val="Ttulo8Char"/>
    <w:uiPriority w:val="9"/>
    <w:unhideWhenUsed/>
    <w:qFormat/>
    <w:rsid w:val="00997A20"/>
    <w:pPr>
      <w:spacing w:before="240" w:after="60"/>
      <w:outlineLvl w:val="7"/>
    </w:pPr>
    <w:rPr>
      <w:rFonts w:asciiTheme="minorHAnsi" w:eastAsiaTheme="minorEastAsia" w:hAnsiTheme="minorHAnsi" w:cstheme="minorBidi"/>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Symbol" w:hAnsi="Symbol" w:cs="Symbol"/>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rPr>
      <w:rFonts w:ascii="Courier New" w:hAnsi="Courier New" w:cs="Courier New" w:hint="default"/>
    </w:rPr>
  </w:style>
  <w:style w:type="character" w:customStyle="1" w:styleId="WW8Num3z2">
    <w:name w:val="WW8Num3z2"/>
    <w:rPr>
      <w:rFonts w:ascii="Wingdings" w:hAnsi="Wingdings" w:cs="Wingdings" w:hint="default"/>
    </w:rPr>
  </w:style>
  <w:style w:type="character" w:customStyle="1" w:styleId="Fontepargpadro2">
    <w:name w:val="Fonte parág. padrão2"/>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Fontepargpadro1">
    <w:name w:val="Fonte parág. padrão1"/>
  </w:style>
  <w:style w:type="character" w:customStyle="1" w:styleId="CabealhoChar">
    <w:name w:val="Cabeçalho Char"/>
    <w:rPr>
      <w:sz w:val="22"/>
      <w:szCs w:val="22"/>
    </w:rPr>
  </w:style>
  <w:style w:type="character" w:customStyle="1" w:styleId="RodapChar">
    <w:name w:val="Rodapé Char"/>
    <w:rPr>
      <w:sz w:val="22"/>
      <w:szCs w:val="22"/>
    </w:rPr>
  </w:style>
  <w:style w:type="character" w:customStyle="1" w:styleId="TextodebaloChar">
    <w:name w:val="Texto de balão Char"/>
  </w:style>
  <w:style w:type="character" w:customStyle="1" w:styleId="Refdecomentrio1">
    <w:name w:val="Ref. de comentário1"/>
    <w:rPr>
      <w:sz w:val="16"/>
      <w:szCs w:val="16"/>
    </w:rPr>
  </w:style>
  <w:style w:type="character" w:customStyle="1" w:styleId="TextodecomentrioChar">
    <w:name w:val="Texto de comentário Char"/>
  </w:style>
  <w:style w:type="character" w:customStyle="1" w:styleId="AssuntodocomentrioChar">
    <w:name w:val="Assunto do comentário Char"/>
    <w:rPr>
      <w:b/>
      <w:bCs/>
    </w:rPr>
  </w:style>
  <w:style w:type="character" w:customStyle="1" w:styleId="Corpodetexto2Char">
    <w:name w:val="Corpo de texto 2 Char"/>
  </w:style>
  <w:style w:type="character" w:styleId="NmerodaLinha">
    <w:name w:val="line number"/>
    <w:basedOn w:val="Fontepargpadro1"/>
  </w:style>
  <w:style w:type="character" w:styleId="Forte">
    <w:name w:val="Strong"/>
    <w:qFormat/>
    <w:rPr>
      <w:b/>
      <w:bCs/>
    </w:rPr>
  </w:style>
  <w:style w:type="character" w:styleId="Hiperlink">
    <w:name w:val="Hyperlink"/>
    <w:uiPriority w:val="99"/>
  </w:style>
  <w:style w:type="paragraph" w:customStyle="1" w:styleId="Ttulo20">
    <w:name w:val="Título2"/>
    <w:basedOn w:val="Normal"/>
    <w:next w:val="Corpodetexto"/>
    <w:rsid w:val="00736963"/>
    <w:pPr>
      <w:keepNext/>
      <w:spacing w:before="240" w:after="120"/>
    </w:pPr>
    <w:rPr>
      <w:b/>
    </w:rPr>
  </w:style>
  <w:style w:type="paragraph" w:styleId="Corpodetexto">
    <w:name w:val="Body Text"/>
    <w:basedOn w:val="Normal"/>
    <w:link w:val="CorpodetextoChar"/>
    <w:pPr>
      <w:spacing w:after="140" w:line="288" w:lineRule="auto"/>
    </w:pPr>
  </w:style>
  <w:style w:type="paragraph" w:styleId="Lista">
    <w:name w:val="List"/>
    <w:basedOn w:val="Corpodetexto"/>
    <w:rPr>
      <w:rFonts w:cs="Mangal"/>
    </w:rPr>
  </w:style>
  <w:style w:type="paragraph" w:styleId="Legenda">
    <w:name w:val="caption"/>
    <w:basedOn w:val="Normal"/>
    <w:qFormat/>
    <w:pPr>
      <w:suppressLineNumbers/>
      <w:spacing w:before="120" w:after="120"/>
    </w:pPr>
  </w:style>
  <w:style w:type="paragraph" w:customStyle="1" w:styleId="ndice">
    <w:name w:val="Índice"/>
    <w:basedOn w:val="Normal"/>
    <w:pPr>
      <w:suppressLineNumbers/>
    </w:pPr>
    <w:rPr>
      <w:rFonts w:cs="Mangal"/>
    </w:rPr>
  </w:style>
  <w:style w:type="paragraph" w:customStyle="1" w:styleId="Ttulo10">
    <w:name w:val="Título1"/>
    <w:basedOn w:val="Normal"/>
    <w:next w:val="Corpodetexto"/>
    <w:pPr>
      <w:keepNext/>
      <w:spacing w:before="240" w:after="120"/>
    </w:p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Textodebalo">
    <w:name w:val="Balloon Text"/>
    <w:basedOn w:val="Normal"/>
    <w:pPr>
      <w:spacing w:after="0" w:line="240" w:lineRule="auto"/>
    </w:pPr>
  </w:style>
  <w:style w:type="paragraph" w:customStyle="1" w:styleId="Textodecomentrio1">
    <w:name w:val="Texto de comentário1"/>
    <w:basedOn w:val="Normal"/>
  </w:style>
  <w:style w:type="paragraph" w:styleId="Assuntodocomentrio">
    <w:name w:val="annotation subject"/>
    <w:basedOn w:val="Textodecomentrio1"/>
    <w:next w:val="Textodecomentrio1"/>
    <w:rPr>
      <w:b/>
      <w:bCs/>
    </w:rPr>
  </w:style>
  <w:style w:type="paragraph" w:styleId="NormalWeb">
    <w:name w:val="Normal (Web)"/>
    <w:basedOn w:val="Normal"/>
    <w:uiPriority w:val="99"/>
    <w:pPr>
      <w:spacing w:before="280" w:after="280" w:line="240" w:lineRule="auto"/>
    </w:pPr>
  </w:style>
  <w:style w:type="paragraph" w:customStyle="1" w:styleId="Corpodetexto21">
    <w:name w:val="Corpo de texto 21"/>
    <w:basedOn w:val="Normal"/>
    <w:pPr>
      <w:spacing w:after="0" w:line="240" w:lineRule="auto"/>
    </w:pPr>
  </w:style>
  <w:style w:type="paragraph" w:customStyle="1" w:styleId="western">
    <w:name w:val="western"/>
    <w:basedOn w:val="Normal"/>
    <w:pPr>
      <w:spacing w:before="280" w:after="119" w:line="240" w:lineRule="auto"/>
    </w:pPr>
  </w:style>
  <w:style w:type="paragraph" w:customStyle="1" w:styleId="Contedodoquadro">
    <w:name w:val="Conteúdo do quadro"/>
    <w:basedOn w:val="Normal"/>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character" w:customStyle="1" w:styleId="Ttulo1Char">
    <w:name w:val="Título 1 Char"/>
    <w:basedOn w:val="Fontepargpadro"/>
    <w:link w:val="Ttulo1"/>
    <w:uiPriority w:val="9"/>
    <w:rsid w:val="00BB6843"/>
    <w:rPr>
      <w:rFonts w:ascii="Arial" w:hAnsi="Arial" w:cs="Arial"/>
      <w:b/>
      <w:sz w:val="24"/>
      <w:szCs w:val="24"/>
    </w:rPr>
  </w:style>
  <w:style w:type="paragraph" w:styleId="CabealhodoSumrio">
    <w:name w:val="TOC Heading"/>
    <w:basedOn w:val="Ttulo1"/>
    <w:next w:val="Normal"/>
    <w:uiPriority w:val="39"/>
    <w:unhideWhenUsed/>
    <w:qFormat/>
    <w:rsid w:val="008A7F37"/>
    <w:pPr>
      <w:keepLines/>
      <w:suppressAutoHyphens w:val="0"/>
      <w:spacing w:before="480" w:after="0"/>
      <w:outlineLvl w:val="9"/>
    </w:pPr>
    <w:rPr>
      <w:color w:val="2E74B5"/>
      <w:sz w:val="28"/>
      <w:szCs w:val="28"/>
    </w:rPr>
  </w:style>
  <w:style w:type="paragraph" w:styleId="Sumrio1">
    <w:name w:val="toc 1"/>
    <w:basedOn w:val="Normal"/>
    <w:next w:val="Normal"/>
    <w:autoRedefine/>
    <w:uiPriority w:val="39"/>
    <w:unhideWhenUsed/>
    <w:rsid w:val="008A7F37"/>
    <w:pPr>
      <w:spacing w:before="120" w:after="0"/>
    </w:pPr>
    <w:rPr>
      <w:rFonts w:asciiTheme="minorHAnsi" w:hAnsiTheme="minorHAnsi"/>
      <w:b/>
      <w:sz w:val="24"/>
      <w:szCs w:val="24"/>
    </w:rPr>
  </w:style>
  <w:style w:type="paragraph" w:styleId="Sumrio2">
    <w:name w:val="toc 2"/>
    <w:basedOn w:val="Normal"/>
    <w:next w:val="Normal"/>
    <w:autoRedefine/>
    <w:uiPriority w:val="39"/>
    <w:unhideWhenUsed/>
    <w:rsid w:val="008A7F37"/>
    <w:pPr>
      <w:spacing w:after="0"/>
      <w:ind w:left="200"/>
    </w:pPr>
    <w:rPr>
      <w:rFonts w:asciiTheme="minorHAnsi" w:hAnsiTheme="minorHAnsi"/>
      <w:b/>
      <w:sz w:val="22"/>
      <w:szCs w:val="22"/>
    </w:rPr>
  </w:style>
  <w:style w:type="paragraph" w:styleId="Sumrio3">
    <w:name w:val="toc 3"/>
    <w:basedOn w:val="Normal"/>
    <w:next w:val="Normal"/>
    <w:autoRedefine/>
    <w:uiPriority w:val="39"/>
    <w:unhideWhenUsed/>
    <w:rsid w:val="008A7F37"/>
    <w:pPr>
      <w:spacing w:after="0"/>
      <w:ind w:left="400"/>
    </w:pPr>
    <w:rPr>
      <w:rFonts w:asciiTheme="minorHAnsi" w:hAnsiTheme="minorHAnsi"/>
      <w:sz w:val="22"/>
      <w:szCs w:val="22"/>
    </w:rPr>
  </w:style>
  <w:style w:type="paragraph" w:styleId="Sumrio4">
    <w:name w:val="toc 4"/>
    <w:basedOn w:val="Normal"/>
    <w:next w:val="Normal"/>
    <w:autoRedefine/>
    <w:uiPriority w:val="39"/>
    <w:unhideWhenUsed/>
    <w:rsid w:val="008A7F37"/>
    <w:pPr>
      <w:spacing w:after="0"/>
      <w:ind w:left="600"/>
    </w:pPr>
    <w:rPr>
      <w:rFonts w:asciiTheme="minorHAnsi" w:hAnsiTheme="minorHAnsi"/>
    </w:rPr>
  </w:style>
  <w:style w:type="paragraph" w:styleId="Sumrio5">
    <w:name w:val="toc 5"/>
    <w:basedOn w:val="Normal"/>
    <w:next w:val="Normal"/>
    <w:autoRedefine/>
    <w:uiPriority w:val="39"/>
    <w:unhideWhenUsed/>
    <w:rsid w:val="008A7F37"/>
    <w:pPr>
      <w:spacing w:after="0"/>
      <w:ind w:left="800"/>
    </w:pPr>
    <w:rPr>
      <w:rFonts w:asciiTheme="minorHAnsi" w:hAnsiTheme="minorHAnsi"/>
    </w:rPr>
  </w:style>
  <w:style w:type="paragraph" w:styleId="Sumrio6">
    <w:name w:val="toc 6"/>
    <w:basedOn w:val="Normal"/>
    <w:next w:val="Normal"/>
    <w:autoRedefine/>
    <w:uiPriority w:val="39"/>
    <w:unhideWhenUsed/>
    <w:rsid w:val="008A7F37"/>
    <w:pPr>
      <w:spacing w:after="0"/>
      <w:ind w:left="1000"/>
    </w:pPr>
    <w:rPr>
      <w:rFonts w:asciiTheme="minorHAnsi" w:hAnsiTheme="minorHAnsi"/>
    </w:rPr>
  </w:style>
  <w:style w:type="paragraph" w:styleId="Sumrio7">
    <w:name w:val="toc 7"/>
    <w:basedOn w:val="Normal"/>
    <w:next w:val="Normal"/>
    <w:autoRedefine/>
    <w:uiPriority w:val="39"/>
    <w:unhideWhenUsed/>
    <w:rsid w:val="008A7F37"/>
    <w:pPr>
      <w:spacing w:after="0"/>
      <w:ind w:left="1200"/>
    </w:pPr>
    <w:rPr>
      <w:rFonts w:asciiTheme="minorHAnsi" w:hAnsiTheme="minorHAnsi"/>
    </w:rPr>
  </w:style>
  <w:style w:type="paragraph" w:styleId="Sumrio8">
    <w:name w:val="toc 8"/>
    <w:basedOn w:val="Normal"/>
    <w:next w:val="Normal"/>
    <w:autoRedefine/>
    <w:uiPriority w:val="39"/>
    <w:unhideWhenUsed/>
    <w:rsid w:val="008A7F37"/>
    <w:pPr>
      <w:spacing w:after="0"/>
      <w:ind w:left="1400"/>
    </w:pPr>
    <w:rPr>
      <w:rFonts w:asciiTheme="minorHAnsi" w:hAnsiTheme="minorHAnsi"/>
    </w:rPr>
  </w:style>
  <w:style w:type="paragraph" w:styleId="Sumrio9">
    <w:name w:val="toc 9"/>
    <w:basedOn w:val="Normal"/>
    <w:next w:val="Normal"/>
    <w:autoRedefine/>
    <w:uiPriority w:val="39"/>
    <w:unhideWhenUsed/>
    <w:rsid w:val="008A7F37"/>
    <w:pPr>
      <w:spacing w:after="0"/>
      <w:ind w:left="1600"/>
    </w:pPr>
    <w:rPr>
      <w:rFonts w:asciiTheme="minorHAnsi" w:hAnsiTheme="minorHAnsi"/>
    </w:rPr>
  </w:style>
  <w:style w:type="paragraph" w:styleId="Ttulo">
    <w:name w:val="Title"/>
    <w:basedOn w:val="Normal"/>
    <w:next w:val="Normal"/>
    <w:link w:val="TtuloChar"/>
    <w:uiPriority w:val="10"/>
    <w:qFormat/>
    <w:rsid w:val="00241C42"/>
    <w:pPr>
      <w:spacing w:after="0" w:line="360" w:lineRule="auto"/>
      <w:jc w:val="both"/>
    </w:pPr>
    <w:rPr>
      <w:rFonts w:ascii="Arial" w:hAnsi="Arial" w:cs="Arial"/>
      <w:b/>
      <w:sz w:val="24"/>
      <w:szCs w:val="24"/>
    </w:rPr>
  </w:style>
  <w:style w:type="character" w:customStyle="1" w:styleId="TtuloChar">
    <w:name w:val="Título Char"/>
    <w:basedOn w:val="Fontepargpadro"/>
    <w:link w:val="Ttulo"/>
    <w:uiPriority w:val="10"/>
    <w:rsid w:val="00241C42"/>
    <w:rPr>
      <w:rFonts w:ascii="Arial" w:hAnsi="Arial" w:cs="Arial"/>
      <w:b/>
      <w:sz w:val="24"/>
      <w:szCs w:val="24"/>
    </w:rPr>
  </w:style>
  <w:style w:type="paragraph" w:styleId="SemEspaamento">
    <w:name w:val="No Spacing"/>
    <w:uiPriority w:val="1"/>
    <w:qFormat/>
    <w:rsid w:val="00BD27CC"/>
    <w:pPr>
      <w:suppressAutoHyphens/>
    </w:pPr>
  </w:style>
  <w:style w:type="character" w:customStyle="1" w:styleId="Ttulo8Char">
    <w:name w:val="Título 8 Char"/>
    <w:basedOn w:val="Fontepargpadro"/>
    <w:link w:val="Ttulo8"/>
    <w:uiPriority w:val="9"/>
    <w:rsid w:val="00997A20"/>
    <w:rPr>
      <w:rFonts w:asciiTheme="minorHAnsi" w:eastAsiaTheme="minorEastAsia" w:hAnsiTheme="minorHAnsi" w:cstheme="minorBidi"/>
      <w:i/>
      <w:iCs/>
      <w:sz w:val="24"/>
      <w:szCs w:val="24"/>
    </w:rPr>
  </w:style>
  <w:style w:type="table" w:styleId="Tabelacomgrade">
    <w:name w:val="Table Grid"/>
    <w:basedOn w:val="Tabelanormal"/>
    <w:uiPriority w:val="39"/>
    <w:rsid w:val="009010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har">
    <w:name w:val="Título 2 Char"/>
    <w:basedOn w:val="Fontepargpadro"/>
    <w:link w:val="Ttulo2"/>
    <w:uiPriority w:val="9"/>
    <w:rsid w:val="00BB6843"/>
    <w:rPr>
      <w:rFonts w:ascii="Arial" w:eastAsiaTheme="majorEastAsia" w:hAnsi="Arial" w:cstheme="majorBidi"/>
      <w:b/>
      <w:color w:val="000000" w:themeColor="text1"/>
      <w:sz w:val="24"/>
      <w:szCs w:val="26"/>
    </w:rPr>
  </w:style>
  <w:style w:type="paragraph" w:styleId="ndicedeilustraes">
    <w:name w:val="table of figures"/>
    <w:basedOn w:val="Normal"/>
    <w:next w:val="Normal"/>
    <w:uiPriority w:val="99"/>
    <w:unhideWhenUsed/>
    <w:rsid w:val="00DB6FC7"/>
    <w:pPr>
      <w:spacing w:after="0"/>
    </w:pPr>
  </w:style>
  <w:style w:type="character" w:customStyle="1" w:styleId="CorpodetextoChar">
    <w:name w:val="Corpo de texto Char"/>
    <w:basedOn w:val="Fontepargpadro"/>
    <w:link w:val="Corpodetexto"/>
    <w:rsid w:val="00736963"/>
  </w:style>
  <w:style w:type="character" w:customStyle="1" w:styleId="Ttulo3Char">
    <w:name w:val="Título 3 Char"/>
    <w:basedOn w:val="Fontepargpadro"/>
    <w:link w:val="Ttulo3"/>
    <w:uiPriority w:val="9"/>
    <w:rsid w:val="00BB6843"/>
    <w:rPr>
      <w:rFonts w:ascii="Arial" w:eastAsiaTheme="majorEastAsia" w:hAnsi="Arial"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3.png"/><Relationship Id="rId11" Type="http://schemas.openxmlformats.org/officeDocument/2006/relationships/hyperlink" Target="http://www.sankhya.com.br/servicos/"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B796DA-DC4C-494F-B490-6381D2BB6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51</Pages>
  <Words>10125</Words>
  <Characters>54675</Characters>
  <Application>Microsoft Macintosh Word</Application>
  <DocSecurity>0</DocSecurity>
  <Lines>455</Lines>
  <Paragraphs>129</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64671</CharactersWithSpaces>
  <SharedDoc>false</SharedDoc>
  <HLinks>
    <vt:vector size="12" baseType="variant">
      <vt:variant>
        <vt:i4>8323094</vt:i4>
      </vt:variant>
      <vt:variant>
        <vt:i4>0</vt:i4>
      </vt:variant>
      <vt:variant>
        <vt:i4>0</vt:i4>
      </vt:variant>
      <vt:variant>
        <vt:i4>5</vt:i4>
      </vt:variant>
      <vt:variant>
        <vt:lpwstr>http://www.sankhya.com.br/servicos/</vt:lpwstr>
      </vt:variant>
      <vt:variant>
        <vt:lpwstr/>
      </vt:variant>
      <vt:variant>
        <vt:i4>458871</vt:i4>
      </vt:variant>
      <vt:variant>
        <vt:i4>0</vt:i4>
      </vt:variant>
      <vt:variant>
        <vt:i4>0</vt:i4>
      </vt:variant>
      <vt:variant>
        <vt:i4>5</vt:i4>
      </vt:variant>
      <vt:variant>
        <vt:lpwstr>https://uol.unifor.br/oul/FichaCatalografica.do?method=fichaCatalografica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Rafaela Lisboa</dc:creator>
  <cp:keywords/>
  <dc:description/>
  <cp:lastModifiedBy>Saulo Medeiros Guerreiro</cp:lastModifiedBy>
  <cp:revision>114</cp:revision>
  <cp:lastPrinted>2017-11-21T21:16:00Z</cp:lastPrinted>
  <dcterms:created xsi:type="dcterms:W3CDTF">2017-11-21T21:16:00Z</dcterms:created>
  <dcterms:modified xsi:type="dcterms:W3CDTF">2017-12-06T01:11:00Z</dcterms:modified>
</cp:coreProperties>
</file>